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08872"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0EF4353" w14:textId="6A904AFC" w:rsidR="00A27DF5" w:rsidRPr="000D085D" w:rsidRDefault="00495EDE" w:rsidP="00A27DF5">
      <w:pPr>
        <w:spacing w:line="480" w:lineRule="auto"/>
        <w:rPr>
          <w:rFonts w:ascii="Times New Roman" w:hAnsi="Times New Roman" w:cs="Times New Roman"/>
        </w:rPr>
      </w:pPr>
      <w:r>
        <w:rPr>
          <w:rFonts w:ascii="Times New Roman" w:hAnsi="Times New Roman" w:cs="Times New Roman"/>
        </w:rPr>
        <w:t>Spatial patterns of stand-replacing fire</w:t>
      </w:r>
    </w:p>
    <w:p w14:paraId="65F68CAF"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3E8004FE" w14:textId="71695498" w:rsidR="008730C8" w:rsidRPr="000D085D" w:rsidRDefault="00764341" w:rsidP="00495EDE">
      <w:pPr>
        <w:spacing w:line="480" w:lineRule="auto"/>
        <w:rPr>
          <w:rFonts w:ascii="Times New Roman" w:hAnsi="Times New Roman" w:cs="Times New Roman"/>
        </w:rPr>
      </w:pPr>
      <w:r>
        <w:rPr>
          <w:rFonts w:ascii="Times New Roman" w:hAnsi="Times New Roman" w:cs="Times New Roman"/>
        </w:rPr>
        <w:t>Changing s</w:t>
      </w:r>
      <w:r w:rsidR="00BF3424">
        <w:rPr>
          <w:rFonts w:ascii="Times New Roman" w:hAnsi="Times New Roman" w:cs="Times New Roman"/>
        </w:rPr>
        <w:t>patial patterns of stand-replacing fire in California mixed-conifer forests</w:t>
      </w:r>
    </w:p>
    <w:p w14:paraId="504C61EF"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1D55E99D" w14:textId="4F7BC40A" w:rsidR="00A73785" w:rsidRPr="00BF3424" w:rsidRDefault="00A73785" w:rsidP="00A27DF5">
      <w:pPr>
        <w:spacing w:line="480" w:lineRule="auto"/>
        <w:rPr>
          <w:rFonts w:ascii="Times New Roman" w:hAnsi="Times New Roman"/>
          <w:vertAlign w:val="superscript"/>
        </w:rPr>
      </w:pPr>
      <w:r w:rsidRPr="000D085D">
        <w:rPr>
          <w:rFonts w:ascii="Times New Roman" w:hAnsi="Times New Roman"/>
        </w:rPr>
        <w:t xml:space="preserve">Jens T. Stevens </w:t>
      </w:r>
      <w:r w:rsidR="00BF3424">
        <w:rPr>
          <w:rFonts w:ascii="Times New Roman" w:hAnsi="Times New Roman"/>
          <w:vertAlign w:val="superscript"/>
        </w:rPr>
        <w:t>1*</w:t>
      </w:r>
      <w:r w:rsidRPr="000D085D">
        <w:rPr>
          <w:rFonts w:ascii="Times New Roman" w:hAnsi="Times New Roman"/>
        </w:rPr>
        <w:t xml:space="preserve"> </w:t>
      </w:r>
      <w:r w:rsidR="00BF3424">
        <w:rPr>
          <w:rFonts w:ascii="Times New Roman" w:hAnsi="Times New Roman"/>
        </w:rPr>
        <w:t>Brandon M. Collins</w:t>
      </w:r>
      <w:r w:rsidRPr="000D085D">
        <w:rPr>
          <w:rFonts w:ascii="Times New Roman" w:hAnsi="Times New Roman"/>
        </w:rPr>
        <w:t xml:space="preserve"> </w:t>
      </w:r>
      <w:r w:rsidR="00BF3424">
        <w:rPr>
          <w:rFonts w:ascii="Times New Roman" w:hAnsi="Times New Roman"/>
          <w:vertAlign w:val="superscript"/>
        </w:rPr>
        <w:t>2</w:t>
      </w:r>
      <w:r w:rsidRPr="000D085D">
        <w:rPr>
          <w:rFonts w:ascii="Times New Roman" w:hAnsi="Times New Roman"/>
        </w:rPr>
        <w:t xml:space="preserve"> </w:t>
      </w:r>
      <w:r w:rsidR="00BF3424">
        <w:rPr>
          <w:rFonts w:ascii="Times New Roman" w:hAnsi="Times New Roman"/>
        </w:rPr>
        <w:t>Jay D. Miller</w:t>
      </w:r>
      <w:r w:rsidR="00383FE2" w:rsidRPr="000D085D">
        <w:rPr>
          <w:rFonts w:ascii="Times New Roman" w:hAnsi="Times New Roman"/>
        </w:rPr>
        <w:t xml:space="preserve"> </w:t>
      </w:r>
      <w:r w:rsidR="00BF3424">
        <w:rPr>
          <w:rFonts w:ascii="Times New Roman" w:hAnsi="Times New Roman"/>
          <w:vertAlign w:val="superscript"/>
        </w:rPr>
        <w:t>3</w:t>
      </w:r>
      <w:r w:rsidR="00383FE2" w:rsidRPr="000D085D">
        <w:rPr>
          <w:rFonts w:ascii="Times New Roman" w:hAnsi="Times New Roman"/>
        </w:rPr>
        <w:t xml:space="preserve"> </w:t>
      </w:r>
      <w:r w:rsidR="00BF3424">
        <w:rPr>
          <w:rFonts w:ascii="Times New Roman" w:hAnsi="Times New Roman"/>
        </w:rPr>
        <w:t>Malcolm P. North</w:t>
      </w:r>
      <w:r w:rsidRPr="000D085D">
        <w:rPr>
          <w:rFonts w:ascii="Times New Roman" w:hAnsi="Times New Roman"/>
        </w:rPr>
        <w:t xml:space="preserve"> </w:t>
      </w:r>
      <w:r w:rsidR="00E6648A">
        <w:rPr>
          <w:rFonts w:ascii="Times New Roman" w:hAnsi="Times New Roman"/>
          <w:vertAlign w:val="superscript"/>
        </w:rPr>
        <w:t>4</w:t>
      </w:r>
      <w:r w:rsidR="00D45535">
        <w:rPr>
          <w:rFonts w:ascii="Times New Roman" w:hAnsi="Times New Roman"/>
          <w:vertAlign w:val="superscript"/>
        </w:rPr>
        <w:t xml:space="preserve">, </w:t>
      </w:r>
      <w:r w:rsidR="00E6648A">
        <w:rPr>
          <w:rFonts w:ascii="Times New Roman" w:hAnsi="Times New Roman"/>
          <w:vertAlign w:val="superscript"/>
        </w:rPr>
        <w:t>5</w:t>
      </w:r>
      <w:r w:rsidR="00BF3424" w:rsidRPr="00BF3424">
        <w:rPr>
          <w:rFonts w:ascii="Times New Roman" w:hAnsi="Times New Roman"/>
        </w:rPr>
        <w:t xml:space="preserve"> </w:t>
      </w:r>
      <w:r w:rsidR="00BF3424">
        <w:rPr>
          <w:rFonts w:ascii="Times New Roman" w:hAnsi="Times New Roman"/>
        </w:rPr>
        <w:t xml:space="preserve">Scott L. Stephens </w:t>
      </w:r>
      <w:r w:rsidR="00BF3424">
        <w:rPr>
          <w:rFonts w:ascii="Times New Roman" w:hAnsi="Times New Roman"/>
          <w:vertAlign w:val="superscript"/>
        </w:rPr>
        <w:t>1</w:t>
      </w:r>
    </w:p>
    <w:p w14:paraId="03EFF312" w14:textId="77777777" w:rsidR="00A73785" w:rsidRPr="000D085D" w:rsidRDefault="00A73785" w:rsidP="00A73785">
      <w:pPr>
        <w:spacing w:line="480" w:lineRule="auto"/>
        <w:rPr>
          <w:rFonts w:ascii="Times New Roman" w:hAnsi="Times New Roman"/>
        </w:rPr>
      </w:pPr>
    </w:p>
    <w:p w14:paraId="274CB482"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44B5B731" w14:textId="39C06096" w:rsidR="00A73785" w:rsidRDefault="00A73785" w:rsidP="00A73785">
      <w:pPr>
        <w:spacing w:line="480" w:lineRule="auto"/>
        <w:rPr>
          <w:rFonts w:ascii="Times New Roman" w:hAnsi="Times New Roman"/>
        </w:rPr>
      </w:pPr>
      <w:r w:rsidRPr="000D085D">
        <w:rPr>
          <w:rFonts w:ascii="Times New Roman" w:hAnsi="Times New Roman"/>
          <w:vertAlign w:val="superscript"/>
        </w:rPr>
        <w:t>1</w:t>
      </w:r>
      <w:r w:rsidR="00BF3424">
        <w:rPr>
          <w:rFonts w:ascii="Times New Roman" w:hAnsi="Times New Roman"/>
        </w:rPr>
        <w:t xml:space="preserve">Department of Environmental Science, Policy and Management, University of California, Berkeley, CA, </w:t>
      </w:r>
      <w:r w:rsidR="0098480B">
        <w:rPr>
          <w:rFonts w:ascii="Times New Roman" w:hAnsi="Times New Roman"/>
        </w:rPr>
        <w:t>94720</w:t>
      </w:r>
    </w:p>
    <w:p w14:paraId="0A41B616" w14:textId="633E12C0" w:rsidR="00D45535" w:rsidRDefault="00D45535" w:rsidP="00A73785">
      <w:pPr>
        <w:spacing w:line="480" w:lineRule="auto"/>
        <w:rPr>
          <w:rFonts w:ascii="Times New Roman" w:hAnsi="Times New Roman"/>
        </w:rPr>
      </w:pPr>
      <w:r>
        <w:rPr>
          <w:rFonts w:ascii="Times New Roman" w:hAnsi="Times New Roman"/>
          <w:vertAlign w:val="superscript"/>
        </w:rPr>
        <w:t>2</w:t>
      </w:r>
      <w:r w:rsidR="00867AA8">
        <w:rPr>
          <w:rFonts w:ascii="Times New Roman" w:hAnsi="Times New Roman"/>
        </w:rPr>
        <w:t>Center</w:t>
      </w:r>
      <w:r w:rsidR="00867AA8" w:rsidRPr="00867AA8">
        <w:rPr>
          <w:rFonts w:ascii="Times New Roman" w:eastAsiaTheme="minorHAnsi" w:hAnsi="Times New Roman" w:cs="Times New Roman"/>
          <w:lang w:eastAsia="en-US"/>
        </w:rPr>
        <w:t xml:space="preserve"> </w:t>
      </w:r>
      <w:r w:rsidR="00867AA8" w:rsidRPr="00867AA8">
        <w:rPr>
          <w:rFonts w:ascii="Times New Roman" w:hAnsi="Times New Roman"/>
        </w:rPr>
        <w:t xml:space="preserve">for Fire Research and Outreach, University of </w:t>
      </w:r>
      <w:r w:rsidR="00513017">
        <w:rPr>
          <w:rFonts w:ascii="Times New Roman" w:hAnsi="Times New Roman"/>
        </w:rPr>
        <w:t>California, Berkeley, CA, 94720</w:t>
      </w:r>
    </w:p>
    <w:p w14:paraId="4B63B919" w14:textId="625A47A8" w:rsidR="00513017" w:rsidRDefault="00884B50" w:rsidP="00A73785">
      <w:pPr>
        <w:spacing w:line="480" w:lineRule="auto"/>
        <w:rPr>
          <w:rFonts w:ascii="Times New Roman" w:hAnsi="Times New Roman"/>
        </w:rPr>
      </w:pPr>
      <w:r w:rsidRPr="000D085D">
        <w:rPr>
          <w:rFonts w:ascii="Times New Roman" w:hAnsi="Times New Roman"/>
          <w:vertAlign w:val="superscript"/>
        </w:rPr>
        <w:t>3</w:t>
      </w:r>
      <w:r w:rsidR="00513017" w:rsidRPr="00513017">
        <w:rPr>
          <w:rFonts w:ascii="Times New Roman" w:hAnsi="Times New Roman"/>
        </w:rPr>
        <w:t>USDA Forest Service, Pacific Southwest Region, Fire and Aviation M</w:t>
      </w:r>
      <w:r w:rsidR="00513017">
        <w:rPr>
          <w:rFonts w:ascii="Times New Roman" w:hAnsi="Times New Roman"/>
        </w:rPr>
        <w:t>anagement, McClellan, CA 95652</w:t>
      </w:r>
    </w:p>
    <w:p w14:paraId="28DE4BDD" w14:textId="4BC0E48D" w:rsidR="00A73785" w:rsidRPr="000D085D" w:rsidRDefault="00884B50" w:rsidP="00A73785">
      <w:pPr>
        <w:spacing w:line="480" w:lineRule="auto"/>
        <w:rPr>
          <w:rFonts w:ascii="Times New Roman" w:hAnsi="Times New Roman"/>
        </w:rPr>
      </w:pPr>
      <w:r>
        <w:rPr>
          <w:rFonts w:ascii="Times New Roman" w:hAnsi="Times New Roman"/>
          <w:vertAlign w:val="superscript"/>
        </w:rPr>
        <w:t>4</w:t>
      </w:r>
      <w:r w:rsidR="00A73785" w:rsidRPr="000D085D">
        <w:rPr>
          <w:rFonts w:ascii="Times New Roman" w:hAnsi="Times New Roman"/>
        </w:rPr>
        <w:t>Department of Plant Sciences, University of California, Davis, CA 95616</w:t>
      </w:r>
    </w:p>
    <w:p w14:paraId="6463D1B1" w14:textId="23F00582" w:rsidR="00E6648A" w:rsidRPr="000D085D" w:rsidRDefault="00BD7085" w:rsidP="00A73785">
      <w:pPr>
        <w:spacing w:line="480" w:lineRule="auto"/>
        <w:rPr>
          <w:rFonts w:ascii="Times New Roman" w:hAnsi="Times New Roman"/>
        </w:rPr>
      </w:pPr>
      <w:r>
        <w:rPr>
          <w:rFonts w:ascii="Times New Roman" w:hAnsi="Times New Roman"/>
          <w:vertAlign w:val="superscript"/>
        </w:rPr>
        <w:t>5</w:t>
      </w:r>
      <w:r w:rsidR="00E6648A" w:rsidRPr="000D085D">
        <w:rPr>
          <w:rFonts w:ascii="Times New Roman" w:hAnsi="Times New Roman"/>
        </w:rPr>
        <w:t>USDA Forest Service, Pacific Sout</w:t>
      </w:r>
      <w:r w:rsidR="00E6648A">
        <w:rPr>
          <w:rFonts w:ascii="Times New Roman" w:hAnsi="Times New Roman"/>
        </w:rPr>
        <w:t>hwest Research Station, Davis, CA 95618</w:t>
      </w:r>
    </w:p>
    <w:p w14:paraId="51A879A2" w14:textId="77777777" w:rsidR="003F7608" w:rsidRDefault="00A73785" w:rsidP="00A27DF5">
      <w:pPr>
        <w:spacing w:line="480" w:lineRule="auto"/>
        <w:rPr>
          <w:rFonts w:ascii="Times New Roman" w:hAnsi="Times New Roman"/>
        </w:rPr>
      </w:pPr>
      <w:r w:rsidRPr="000D085D">
        <w:rPr>
          <w:rFonts w:ascii="Times New Roman" w:hAnsi="Times New Roman"/>
        </w:rPr>
        <w:t xml:space="preserve">*Corresponding Author. E-mail: </w:t>
      </w:r>
      <w:r w:rsidR="00884B50">
        <w:rPr>
          <w:rFonts w:ascii="Times New Roman" w:hAnsi="Times New Roman"/>
        </w:rPr>
        <w:t>stevensjt@berkeley.edu</w:t>
      </w:r>
      <w:r w:rsidRPr="000D085D">
        <w:rPr>
          <w:rFonts w:ascii="Times New Roman" w:hAnsi="Times New Roman"/>
        </w:rPr>
        <w:t xml:space="preserve">, Telephone: </w:t>
      </w:r>
      <w:r w:rsidR="00884B50">
        <w:rPr>
          <w:rFonts w:ascii="Times New Roman" w:hAnsi="Times New Roman"/>
        </w:rPr>
        <w:t>781-630-3788</w:t>
      </w:r>
      <w:r w:rsidRPr="000D085D">
        <w:rPr>
          <w:rFonts w:ascii="Times New Roman" w:hAnsi="Times New Roman"/>
        </w:rPr>
        <w:t>.</w:t>
      </w:r>
    </w:p>
    <w:p w14:paraId="7DC387FA" w14:textId="77777777" w:rsidR="003F7608" w:rsidRDefault="003F7608" w:rsidP="00A27DF5">
      <w:pPr>
        <w:spacing w:line="480" w:lineRule="auto"/>
        <w:rPr>
          <w:rFonts w:ascii="Times New Roman" w:hAnsi="Times New Roman"/>
        </w:rPr>
      </w:pPr>
    </w:p>
    <w:p w14:paraId="20A16E94" w14:textId="793F9547" w:rsidR="00FF0030" w:rsidRDefault="00FF0030" w:rsidP="00A27DF5">
      <w:pPr>
        <w:spacing w:line="480" w:lineRule="auto"/>
        <w:rPr>
          <w:rFonts w:ascii="Times New Roman" w:hAnsi="Times New Roman"/>
        </w:rPr>
      </w:pPr>
      <w:r>
        <w:rPr>
          <w:rFonts w:ascii="Times New Roman" w:hAnsi="Times New Roman"/>
        </w:rPr>
        <w:t>Original Research Paper</w:t>
      </w:r>
    </w:p>
    <w:p w14:paraId="7DEF97AA"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6D09A84C" w14:textId="624A344A" w:rsidR="00863C90" w:rsidRPr="00D3122B" w:rsidRDefault="00863C90" w:rsidP="00D45535">
      <w:pPr>
        <w:spacing w:line="480" w:lineRule="auto"/>
        <w:rPr>
          <w:rFonts w:ascii="Times New Roman" w:hAnsi="Times New Roman" w:cs="Times New Roman"/>
        </w:rPr>
      </w:pPr>
      <w:r>
        <w:rPr>
          <w:rFonts w:ascii="Times New Roman" w:hAnsi="Times New Roman" w:cs="Times New Roman"/>
          <w:b/>
        </w:rPr>
        <w:lastRenderedPageBreak/>
        <w:t>Abstract</w:t>
      </w:r>
      <w:r w:rsidR="00D3122B">
        <w:rPr>
          <w:rFonts w:ascii="Times New Roman" w:hAnsi="Times New Roman" w:cs="Times New Roman"/>
          <w:b/>
        </w:rPr>
        <w:t xml:space="preserve"> </w:t>
      </w:r>
      <w:r w:rsidR="00D3122B">
        <w:rPr>
          <w:rFonts w:ascii="Times New Roman" w:hAnsi="Times New Roman" w:cs="Times New Roman"/>
        </w:rPr>
        <w:t>[37</w:t>
      </w:r>
      <w:r w:rsidR="00FF7161">
        <w:rPr>
          <w:rFonts w:ascii="Times New Roman" w:hAnsi="Times New Roman" w:cs="Times New Roman"/>
        </w:rPr>
        <w:t>2</w:t>
      </w:r>
      <w:r w:rsidR="00D3122B">
        <w:rPr>
          <w:rFonts w:ascii="Times New Roman" w:hAnsi="Times New Roman" w:cs="Times New Roman"/>
        </w:rPr>
        <w:t xml:space="preserve"> words]</w:t>
      </w:r>
    </w:p>
    <w:p w14:paraId="4C3D34CD" w14:textId="2C7674CC" w:rsidR="00863C90" w:rsidRDefault="00863C90" w:rsidP="00D45535">
      <w:pPr>
        <w:spacing w:line="480" w:lineRule="auto"/>
        <w:rPr>
          <w:rFonts w:ascii="Times New Roman" w:hAnsi="Times New Roman" w:cs="Times New Roman"/>
        </w:rPr>
      </w:pPr>
      <w:r>
        <w:rPr>
          <w:rFonts w:ascii="Times New Roman" w:hAnsi="Times New Roman" w:cs="Times New Roman"/>
        </w:rPr>
        <w:tab/>
        <w:t>Stand-replacing fire has profound ecological impacts in mixed-conifer forests, yet there is continued uncertainty over how best to describe the scale of stand-replacing effects within individual fires, and how these effects are changing over time. In forests where regeneration</w:t>
      </w:r>
      <w:r w:rsidR="00513017">
        <w:rPr>
          <w:rFonts w:ascii="Times New Roman" w:hAnsi="Times New Roman" w:cs="Times New Roman"/>
        </w:rPr>
        <w:t xml:space="preserve"> following stand-replacing fire</w:t>
      </w:r>
      <w:r>
        <w:rPr>
          <w:rFonts w:ascii="Times New Roman" w:hAnsi="Times New Roman" w:cs="Times New Roman"/>
        </w:rPr>
        <w:t xml:space="preserve"> </w:t>
      </w:r>
      <w:r w:rsidR="00E4211C">
        <w:rPr>
          <w:rFonts w:ascii="Times New Roman" w:hAnsi="Times New Roman" w:cs="Times New Roman"/>
        </w:rPr>
        <w:t xml:space="preserve">depends on </w:t>
      </w:r>
      <w:r>
        <w:rPr>
          <w:rFonts w:ascii="Times New Roman" w:hAnsi="Times New Roman" w:cs="Times New Roman"/>
        </w:rPr>
        <w:t xml:space="preserve">seed dispersal from surviving trees, the </w:t>
      </w:r>
      <w:del w:id="0" w:author="Jens Stevens" w:date="2017-08-16T10:26:00Z">
        <w:r w:rsidDel="00083AF0">
          <w:rPr>
            <w:rFonts w:ascii="Times New Roman" w:hAnsi="Times New Roman" w:cs="Times New Roman"/>
          </w:rPr>
          <w:delText>spatial scale</w:delText>
        </w:r>
      </w:del>
      <w:ins w:id="1" w:author="Jens Stevens" w:date="2017-08-16T10:26:00Z">
        <w:r w:rsidR="00083AF0">
          <w:rPr>
            <w:rFonts w:ascii="Times New Roman" w:hAnsi="Times New Roman" w:cs="Times New Roman"/>
          </w:rPr>
          <w:t>size</w:t>
        </w:r>
      </w:ins>
      <w:r>
        <w:rPr>
          <w:rFonts w:ascii="Times New Roman" w:hAnsi="Times New Roman" w:cs="Times New Roman"/>
        </w:rPr>
        <w:t xml:space="preserve"> and </w:t>
      </w:r>
      <w:del w:id="2" w:author="Jens Stevens" w:date="2017-08-16T10:28:00Z">
        <w:r w:rsidDel="00083AF0">
          <w:rPr>
            <w:rFonts w:ascii="Times New Roman" w:hAnsi="Times New Roman" w:cs="Times New Roman"/>
          </w:rPr>
          <w:delText xml:space="preserve">pattern </w:delText>
        </w:r>
      </w:del>
      <w:ins w:id="3" w:author="Jens Stevens" w:date="2017-08-16T10:28:00Z">
        <w:r w:rsidR="00083AF0">
          <w:rPr>
            <w:rFonts w:ascii="Times New Roman" w:hAnsi="Times New Roman" w:cs="Times New Roman"/>
          </w:rPr>
          <w:t xml:space="preserve">shape </w:t>
        </w:r>
      </w:ins>
      <w:r>
        <w:rPr>
          <w:rFonts w:ascii="Times New Roman" w:hAnsi="Times New Roman" w:cs="Times New Roman"/>
        </w:rPr>
        <w:t xml:space="preserve">of stand-replacing </w:t>
      </w:r>
      <w:del w:id="4" w:author="Jens Stevens" w:date="2017-08-16T10:28:00Z">
        <w:r w:rsidDel="00083AF0">
          <w:rPr>
            <w:rFonts w:ascii="Times New Roman" w:hAnsi="Times New Roman" w:cs="Times New Roman"/>
          </w:rPr>
          <w:delText>effects is a</w:delText>
        </w:r>
      </w:del>
      <w:ins w:id="5" w:author="Jens Stevens" w:date="2017-08-16T10:28:00Z">
        <w:r w:rsidR="00083AF0">
          <w:rPr>
            <w:rFonts w:ascii="Times New Roman" w:hAnsi="Times New Roman" w:cs="Times New Roman"/>
          </w:rPr>
          <w:t>patches are</w:t>
        </w:r>
      </w:ins>
      <w:r>
        <w:rPr>
          <w:rFonts w:ascii="Times New Roman" w:hAnsi="Times New Roman" w:cs="Times New Roman"/>
        </w:rPr>
        <w:t xml:space="preserve"> critical metric</w:t>
      </w:r>
      <w:ins w:id="6" w:author="Jens Stevens" w:date="2017-08-16T10:28:00Z">
        <w:r w:rsidR="00083AF0">
          <w:rPr>
            <w:rFonts w:ascii="Times New Roman" w:hAnsi="Times New Roman" w:cs="Times New Roman"/>
          </w:rPr>
          <w:t>s</w:t>
        </w:r>
      </w:ins>
      <w:r>
        <w:rPr>
          <w:rFonts w:ascii="Times New Roman" w:hAnsi="Times New Roman" w:cs="Times New Roman"/>
        </w:rPr>
        <w:t xml:space="preserve"> that </w:t>
      </w:r>
      <w:del w:id="7" w:author="Jens Stevens" w:date="2017-08-16T10:28:00Z">
        <w:r w:rsidDel="00083AF0">
          <w:rPr>
            <w:rFonts w:ascii="Times New Roman" w:hAnsi="Times New Roman" w:cs="Times New Roman"/>
          </w:rPr>
          <w:delText xml:space="preserve">is </w:delText>
        </w:r>
      </w:del>
      <w:ins w:id="8" w:author="Jens Stevens" w:date="2017-08-16T10:28:00Z">
        <w:r w:rsidR="00083AF0">
          <w:rPr>
            <w:rFonts w:ascii="Times New Roman" w:hAnsi="Times New Roman" w:cs="Times New Roman"/>
          </w:rPr>
          <w:t xml:space="preserve">are difficult to describe and </w:t>
        </w:r>
      </w:ins>
      <w:r>
        <w:rPr>
          <w:rFonts w:ascii="Times New Roman" w:hAnsi="Times New Roman" w:cs="Times New Roman"/>
        </w:rPr>
        <w:t xml:space="preserve">often overlooked. We </w:t>
      </w:r>
      <w:r w:rsidR="00FA75A8">
        <w:rPr>
          <w:rFonts w:ascii="Times New Roman" w:hAnsi="Times New Roman" w:cs="Times New Roman"/>
        </w:rPr>
        <w:t>u</w:t>
      </w:r>
      <w:r w:rsidR="00E4211C">
        <w:rPr>
          <w:rFonts w:ascii="Times New Roman" w:hAnsi="Times New Roman" w:cs="Times New Roman"/>
        </w:rPr>
        <w:t>sed</w:t>
      </w:r>
      <w:r w:rsidR="00FA75A8">
        <w:rPr>
          <w:rFonts w:ascii="Times New Roman" w:hAnsi="Times New Roman" w:cs="Times New Roman"/>
        </w:rPr>
        <w:t xml:space="preserve"> a novel, recently</w:t>
      </w:r>
      <w:r w:rsidR="00FF0030">
        <w:rPr>
          <w:rFonts w:ascii="Times New Roman" w:hAnsi="Times New Roman" w:cs="Times New Roman"/>
        </w:rPr>
        <w:t>-</w:t>
      </w:r>
      <w:r w:rsidR="00FA75A8">
        <w:rPr>
          <w:rFonts w:ascii="Times New Roman" w:hAnsi="Times New Roman" w:cs="Times New Roman"/>
        </w:rPr>
        <w:t xml:space="preserve">developed metric that describes the amount of stand-replacing area within a given distance of a </w:t>
      </w:r>
      <w:r w:rsidR="00A36968">
        <w:rPr>
          <w:rFonts w:ascii="Times New Roman" w:hAnsi="Times New Roman" w:cs="Times New Roman"/>
        </w:rPr>
        <w:t>live-tree</w:t>
      </w:r>
      <w:r w:rsidR="00FA75A8">
        <w:rPr>
          <w:rFonts w:ascii="Times New Roman" w:hAnsi="Times New Roman" w:cs="Times New Roman"/>
        </w:rPr>
        <w:t xml:space="preserve"> patch edge, in order to compare fires that may be otherwise similar in </w:t>
      </w:r>
      <w:r w:rsidR="00A36968">
        <w:rPr>
          <w:rFonts w:ascii="Times New Roman" w:hAnsi="Times New Roman" w:cs="Times New Roman"/>
        </w:rPr>
        <w:t>fire</w:t>
      </w:r>
      <w:r w:rsidR="00FA75A8">
        <w:rPr>
          <w:rFonts w:ascii="Times New Roman" w:hAnsi="Times New Roman" w:cs="Times New Roman"/>
        </w:rPr>
        <w:t xml:space="preserve"> size or the percentage of stand-replacing effects. Specifically, we analyzed 477 fires in California mixed-conifer forests between 1984 and 2015 and asked whether this metric, the stand-replacing decay coefficient (SDC), has changed over time, whether it is affected by fire management</w:t>
      </w:r>
      <w:del w:id="9" w:author="Jens Stevens" w:date="2017-08-16T14:05:00Z">
        <w:r w:rsidR="00FA75A8" w:rsidDel="00C30968">
          <w:rPr>
            <w:rFonts w:ascii="Times New Roman" w:hAnsi="Times New Roman" w:cs="Times New Roman"/>
          </w:rPr>
          <w:delText xml:space="preserve"> and past forest management</w:delText>
        </w:r>
      </w:del>
      <w:r w:rsidR="00FA75A8">
        <w:rPr>
          <w:rFonts w:ascii="Times New Roman" w:hAnsi="Times New Roman" w:cs="Times New Roman"/>
        </w:rPr>
        <w:t xml:space="preserve">, and how it responds to extreme weather conditions at the time of the fire. </w:t>
      </w:r>
      <w:r w:rsidR="007B7833">
        <w:rPr>
          <w:rFonts w:ascii="Times New Roman" w:hAnsi="Times New Roman" w:cs="Times New Roman"/>
        </w:rPr>
        <w:t xml:space="preserve">Mean annual </w:t>
      </w:r>
      <w:r w:rsidR="00FA75A8">
        <w:rPr>
          <w:rFonts w:ascii="Times New Roman" w:hAnsi="Times New Roman" w:cs="Times New Roman"/>
        </w:rPr>
        <w:t xml:space="preserve">SDC </w:t>
      </w:r>
      <w:r w:rsidR="007B7833">
        <w:rPr>
          <w:rFonts w:ascii="Times New Roman" w:hAnsi="Times New Roman" w:cs="Times New Roman"/>
        </w:rPr>
        <w:t xml:space="preserve">became smaller </w:t>
      </w:r>
      <w:r w:rsidR="00FA75A8">
        <w:rPr>
          <w:rFonts w:ascii="Times New Roman" w:hAnsi="Times New Roman" w:cs="Times New Roman"/>
        </w:rPr>
        <w:t>over time, indicating that stand-replacing patches became larger and more regularly shaped. The decrease in SDC was particularly pronounced in the years since 201</w:t>
      </w:r>
      <w:r w:rsidR="00FF0030">
        <w:rPr>
          <w:rFonts w:ascii="Times New Roman" w:hAnsi="Times New Roman" w:cs="Times New Roman"/>
        </w:rPr>
        <w:t>1</w:t>
      </w:r>
      <w:r w:rsidR="00FA75A8">
        <w:rPr>
          <w:rFonts w:ascii="Times New Roman" w:hAnsi="Times New Roman" w:cs="Times New Roman"/>
        </w:rPr>
        <w:t>. While SDC is correlated with percent high-severity, it is able to distinguish fires of comparable percent high-severity but different spatial pattern, with fires</w:t>
      </w:r>
      <w:r w:rsidR="00C01EF4">
        <w:rPr>
          <w:rFonts w:ascii="Times New Roman" w:hAnsi="Times New Roman" w:cs="Times New Roman"/>
        </w:rPr>
        <w:t xml:space="preserve"> managed for </w:t>
      </w:r>
      <w:r w:rsidR="007B7833">
        <w:rPr>
          <w:rFonts w:ascii="Times New Roman" w:hAnsi="Times New Roman" w:cs="Times New Roman"/>
        </w:rPr>
        <w:t xml:space="preserve">suppression </w:t>
      </w:r>
      <w:r w:rsidR="00FA75A8">
        <w:rPr>
          <w:rFonts w:ascii="Times New Roman" w:hAnsi="Times New Roman" w:cs="Times New Roman"/>
        </w:rPr>
        <w:t xml:space="preserve">having </w:t>
      </w:r>
      <w:r w:rsidR="007B7833">
        <w:rPr>
          <w:rFonts w:ascii="Times New Roman" w:hAnsi="Times New Roman" w:cs="Times New Roman"/>
        </w:rPr>
        <w:t>smaller</w:t>
      </w:r>
      <w:r w:rsidR="00FA75A8">
        <w:rPr>
          <w:rFonts w:ascii="Times New Roman" w:hAnsi="Times New Roman" w:cs="Times New Roman"/>
        </w:rPr>
        <w:t xml:space="preserve"> SDC than </w:t>
      </w:r>
      <w:r w:rsidR="007B7833">
        <w:rPr>
          <w:rFonts w:ascii="Times New Roman" w:hAnsi="Times New Roman" w:cs="Times New Roman"/>
        </w:rPr>
        <w:t xml:space="preserve">fires </w:t>
      </w:r>
      <w:commentRangeStart w:id="10"/>
      <w:r w:rsidR="007B7833">
        <w:rPr>
          <w:rFonts w:ascii="Times New Roman" w:hAnsi="Times New Roman" w:cs="Times New Roman"/>
        </w:rPr>
        <w:t>managed for resource benefit</w:t>
      </w:r>
      <w:commentRangeEnd w:id="10"/>
      <w:r w:rsidR="00BE5496">
        <w:rPr>
          <w:rStyle w:val="CommentReference"/>
        </w:rPr>
        <w:commentReference w:id="10"/>
      </w:r>
      <w:r w:rsidR="00C01EF4">
        <w:rPr>
          <w:rFonts w:ascii="Times New Roman" w:hAnsi="Times New Roman" w:cs="Times New Roman"/>
        </w:rPr>
        <w:t>.</w:t>
      </w:r>
      <w:r w:rsidR="00FA75A8">
        <w:rPr>
          <w:rFonts w:ascii="Times New Roman" w:hAnsi="Times New Roman" w:cs="Times New Roman"/>
        </w:rPr>
        <w:t xml:space="preserve"> </w:t>
      </w:r>
      <w:r w:rsidR="00513017">
        <w:rPr>
          <w:rFonts w:ascii="Times New Roman" w:hAnsi="Times New Roman" w:cs="Times New Roman"/>
        </w:rPr>
        <w:t>Similarly,</w:t>
      </w:r>
      <w:r w:rsidR="00FA75A8">
        <w:rPr>
          <w:rFonts w:ascii="Times New Roman" w:hAnsi="Times New Roman" w:cs="Times New Roman"/>
        </w:rPr>
        <w:t xml:space="preserve"> fires managed by the </w:t>
      </w:r>
      <w:r w:rsidR="007B7833">
        <w:rPr>
          <w:rFonts w:ascii="Times New Roman" w:hAnsi="Times New Roman" w:cs="Times New Roman"/>
        </w:rPr>
        <w:t xml:space="preserve">US Forest Service </w:t>
      </w:r>
      <w:r w:rsidR="00FA75A8">
        <w:rPr>
          <w:rFonts w:ascii="Times New Roman" w:hAnsi="Times New Roman" w:cs="Times New Roman"/>
        </w:rPr>
        <w:t>ha</w:t>
      </w:r>
      <w:r w:rsidR="00C01EF4">
        <w:rPr>
          <w:rFonts w:ascii="Times New Roman" w:hAnsi="Times New Roman" w:cs="Times New Roman"/>
        </w:rPr>
        <w:t>d</w:t>
      </w:r>
      <w:r w:rsidR="00FA75A8">
        <w:rPr>
          <w:rFonts w:ascii="Times New Roman" w:hAnsi="Times New Roman" w:cs="Times New Roman"/>
        </w:rPr>
        <w:t xml:space="preserve"> </w:t>
      </w:r>
      <w:r w:rsidR="007B7833">
        <w:rPr>
          <w:rFonts w:ascii="Times New Roman" w:hAnsi="Times New Roman" w:cs="Times New Roman"/>
        </w:rPr>
        <w:t>smaller</w:t>
      </w:r>
      <w:r w:rsidR="00FA75A8">
        <w:rPr>
          <w:rFonts w:ascii="Times New Roman" w:hAnsi="Times New Roman" w:cs="Times New Roman"/>
        </w:rPr>
        <w:t xml:space="preserve"> SDC than fires managed by the </w:t>
      </w:r>
      <w:r w:rsidR="007B7833">
        <w:rPr>
          <w:rFonts w:ascii="Times New Roman" w:hAnsi="Times New Roman" w:cs="Times New Roman"/>
        </w:rPr>
        <w:t>National Park Service</w:t>
      </w:r>
      <w:r w:rsidR="00FA75A8">
        <w:rPr>
          <w:rFonts w:ascii="Times New Roman" w:hAnsi="Times New Roman" w:cs="Times New Roman"/>
        </w:rPr>
        <w:t>.</w:t>
      </w:r>
      <w:r w:rsidR="00976901">
        <w:rPr>
          <w:rFonts w:ascii="Times New Roman" w:hAnsi="Times New Roman" w:cs="Times New Roman"/>
        </w:rPr>
        <w:t xml:space="preserve"> Fire weather also played an important role, with higher maximum temperatures generally associated with </w:t>
      </w:r>
      <w:r w:rsidR="007B7833">
        <w:rPr>
          <w:rFonts w:ascii="Times New Roman" w:hAnsi="Times New Roman" w:cs="Times New Roman"/>
        </w:rPr>
        <w:t>smaller</w:t>
      </w:r>
      <w:r w:rsidR="00976901">
        <w:rPr>
          <w:rFonts w:ascii="Times New Roman" w:hAnsi="Times New Roman" w:cs="Times New Roman"/>
        </w:rPr>
        <w:t xml:space="preserve"> SDC values. SDC is </w:t>
      </w:r>
      <w:r w:rsidR="00FF0030">
        <w:rPr>
          <w:rFonts w:ascii="Times New Roman" w:hAnsi="Times New Roman" w:cs="Times New Roman"/>
        </w:rPr>
        <w:t>useful for comparing</w:t>
      </w:r>
      <w:r w:rsidR="00976901">
        <w:rPr>
          <w:rFonts w:ascii="Times New Roman" w:hAnsi="Times New Roman" w:cs="Times New Roman"/>
        </w:rPr>
        <w:t xml:space="preserve"> fires because it is associated with more conventional metrics such as percent high-severity</w:t>
      </w:r>
      <w:r w:rsidR="00FF0030">
        <w:rPr>
          <w:rFonts w:ascii="Times New Roman" w:hAnsi="Times New Roman" w:cs="Times New Roman"/>
        </w:rPr>
        <w:t>,</w:t>
      </w:r>
      <w:r w:rsidR="00976901">
        <w:rPr>
          <w:rFonts w:ascii="Times New Roman" w:hAnsi="Times New Roman" w:cs="Times New Roman"/>
        </w:rPr>
        <w:t xml:space="preserve"> </w:t>
      </w:r>
      <w:r w:rsidR="00FB27D9">
        <w:rPr>
          <w:rFonts w:ascii="Times New Roman" w:hAnsi="Times New Roman" w:cs="Times New Roman"/>
        </w:rPr>
        <w:t>but also incorporates a measure of regeneration potential</w:t>
      </w:r>
      <w:r w:rsidR="003C7A79">
        <w:rPr>
          <w:rFonts w:ascii="Times New Roman" w:hAnsi="Times New Roman" w:cs="Times New Roman"/>
        </w:rPr>
        <w:t xml:space="preserve"> – </w:t>
      </w:r>
      <w:r w:rsidR="00976901">
        <w:rPr>
          <w:rFonts w:ascii="Times New Roman" w:hAnsi="Times New Roman" w:cs="Times New Roman"/>
        </w:rPr>
        <w:t xml:space="preserve">distance to surviving </w:t>
      </w:r>
      <w:r w:rsidR="002443FE">
        <w:rPr>
          <w:rFonts w:ascii="Times New Roman" w:hAnsi="Times New Roman" w:cs="Times New Roman"/>
        </w:rPr>
        <w:t xml:space="preserve">trees </w:t>
      </w:r>
      <w:r w:rsidR="00976901">
        <w:rPr>
          <w:rFonts w:ascii="Times New Roman" w:hAnsi="Times New Roman" w:cs="Times New Roman"/>
        </w:rPr>
        <w:t xml:space="preserve">at </w:t>
      </w:r>
      <w:r w:rsidR="002443FE">
        <w:rPr>
          <w:rFonts w:ascii="Times New Roman" w:hAnsi="Times New Roman" w:cs="Times New Roman"/>
        </w:rPr>
        <w:t xml:space="preserve">stand-replacement </w:t>
      </w:r>
      <w:r w:rsidR="00976901">
        <w:rPr>
          <w:rFonts w:ascii="Times New Roman" w:hAnsi="Times New Roman" w:cs="Times New Roman"/>
        </w:rPr>
        <w:t>patch edge</w:t>
      </w:r>
      <w:r w:rsidR="002443FE">
        <w:rPr>
          <w:rFonts w:ascii="Times New Roman" w:hAnsi="Times New Roman" w:cs="Times New Roman"/>
        </w:rPr>
        <w:t>s</w:t>
      </w:r>
      <w:r w:rsidR="003C7A79">
        <w:rPr>
          <w:rFonts w:ascii="Times New Roman" w:hAnsi="Times New Roman" w:cs="Times New Roman"/>
        </w:rPr>
        <w:t xml:space="preserve"> – which is a </w:t>
      </w:r>
      <w:r w:rsidR="00FB27D9">
        <w:rPr>
          <w:rFonts w:ascii="Times New Roman" w:hAnsi="Times New Roman" w:cs="Times New Roman"/>
        </w:rPr>
        <w:t xml:space="preserve">biological legacy </w:t>
      </w:r>
      <w:r w:rsidR="00CE4A3C">
        <w:rPr>
          <w:rFonts w:ascii="Times New Roman" w:hAnsi="Times New Roman" w:cs="Times New Roman"/>
        </w:rPr>
        <w:t xml:space="preserve">that </w:t>
      </w:r>
      <w:r w:rsidR="00556582">
        <w:rPr>
          <w:rFonts w:ascii="Times New Roman" w:hAnsi="Times New Roman" w:cs="Times New Roman"/>
        </w:rPr>
        <w:t xml:space="preserve">directly affects </w:t>
      </w:r>
      <w:r w:rsidR="00FB27D9">
        <w:rPr>
          <w:rFonts w:ascii="Times New Roman" w:hAnsi="Times New Roman" w:cs="Times New Roman"/>
        </w:rPr>
        <w:t xml:space="preserve">the </w:t>
      </w:r>
      <w:r w:rsidR="00556582">
        <w:rPr>
          <w:rFonts w:ascii="Times New Roman" w:hAnsi="Times New Roman" w:cs="Times New Roman"/>
        </w:rPr>
        <w:t xml:space="preserve">resilience </w:t>
      </w:r>
      <w:r w:rsidR="00FB27D9">
        <w:rPr>
          <w:rFonts w:ascii="Times New Roman" w:hAnsi="Times New Roman" w:cs="Times New Roman"/>
        </w:rPr>
        <w:t xml:space="preserve">of forests </w:t>
      </w:r>
      <w:r w:rsidR="00556582">
        <w:rPr>
          <w:rFonts w:ascii="Times New Roman" w:hAnsi="Times New Roman" w:cs="Times New Roman"/>
        </w:rPr>
        <w:t xml:space="preserve">to increasingly </w:t>
      </w:r>
      <w:r w:rsidR="00FB27D9">
        <w:rPr>
          <w:rFonts w:ascii="Times New Roman" w:hAnsi="Times New Roman" w:cs="Times New Roman"/>
        </w:rPr>
        <w:t xml:space="preserve">frequent and </w:t>
      </w:r>
      <w:r w:rsidR="00556582">
        <w:rPr>
          <w:rFonts w:ascii="Times New Roman" w:hAnsi="Times New Roman" w:cs="Times New Roman"/>
        </w:rPr>
        <w:t xml:space="preserve">severe </w:t>
      </w:r>
      <w:r w:rsidR="00FB27D9">
        <w:rPr>
          <w:rFonts w:ascii="Times New Roman" w:hAnsi="Times New Roman" w:cs="Times New Roman"/>
        </w:rPr>
        <w:t xml:space="preserve">fire </w:t>
      </w:r>
      <w:r w:rsidR="00556582">
        <w:rPr>
          <w:rFonts w:ascii="Times New Roman" w:hAnsi="Times New Roman" w:cs="Times New Roman"/>
        </w:rPr>
        <w:t>disturbances</w:t>
      </w:r>
      <w:r w:rsidR="00976901">
        <w:rPr>
          <w:rFonts w:ascii="Times New Roman" w:hAnsi="Times New Roman" w:cs="Times New Roman"/>
        </w:rPr>
        <w:t xml:space="preserve">. </w:t>
      </w:r>
      <w:r w:rsidR="00D3122B">
        <w:rPr>
          <w:rFonts w:ascii="Times New Roman" w:hAnsi="Times New Roman" w:cs="Times New Roman"/>
        </w:rPr>
        <w:t xml:space="preserve">We </w:t>
      </w:r>
      <w:r w:rsidR="00D3122B">
        <w:rPr>
          <w:rFonts w:ascii="Times New Roman" w:hAnsi="Times New Roman" w:cs="Times New Roman"/>
        </w:rPr>
        <w:lastRenderedPageBreak/>
        <w:t xml:space="preserve">estimate that from 1984-2015, over 80,000 ha of </w:t>
      </w:r>
      <w:r w:rsidR="00FF0030">
        <w:rPr>
          <w:rFonts w:ascii="Times New Roman" w:hAnsi="Times New Roman" w:cs="Times New Roman"/>
        </w:rPr>
        <w:t>forestland</w:t>
      </w:r>
      <w:r w:rsidR="00D3122B">
        <w:rPr>
          <w:rFonts w:ascii="Times New Roman" w:hAnsi="Times New Roman" w:cs="Times New Roman"/>
        </w:rPr>
        <w:t xml:space="preserve"> burned with stand-replacing effects greater than 120 m in from patch edges, denoting areas vulnerable to extended </w:t>
      </w:r>
      <w:r w:rsidR="00FF0030">
        <w:rPr>
          <w:rFonts w:ascii="Times New Roman" w:hAnsi="Times New Roman" w:cs="Times New Roman"/>
        </w:rPr>
        <w:t xml:space="preserve">conifer </w:t>
      </w:r>
      <w:r w:rsidR="00D3122B">
        <w:rPr>
          <w:rFonts w:ascii="Times New Roman" w:hAnsi="Times New Roman" w:cs="Times New Roman"/>
        </w:rPr>
        <w:t xml:space="preserve">forest loss due to dispersal limitation. </w:t>
      </w:r>
      <w:r w:rsidR="00FF7161">
        <w:rPr>
          <w:rFonts w:ascii="Times New Roman" w:hAnsi="Times New Roman" w:cs="Times New Roman"/>
        </w:rPr>
        <w:t>M</w:t>
      </w:r>
      <w:r w:rsidR="00D3122B">
        <w:rPr>
          <w:rFonts w:ascii="Times New Roman" w:hAnsi="Times New Roman" w:cs="Times New Roman"/>
        </w:rPr>
        <w:t>anag</w:t>
      </w:r>
      <w:ins w:id="11" w:author="Brandon Collins" w:date="2017-08-25T13:20:00Z">
        <w:r w:rsidR="00363CA1">
          <w:rPr>
            <w:rFonts w:ascii="Times New Roman" w:hAnsi="Times New Roman" w:cs="Times New Roman"/>
          </w:rPr>
          <w:t>ing</w:t>
        </w:r>
      </w:ins>
      <w:del w:id="12" w:author="Brandon Collins" w:date="2017-08-25T13:20:00Z">
        <w:r w:rsidR="00D3122B" w:rsidDel="00363CA1">
          <w:rPr>
            <w:rFonts w:ascii="Times New Roman" w:hAnsi="Times New Roman" w:cs="Times New Roman"/>
          </w:rPr>
          <w:delText>ement</w:delText>
        </w:r>
      </w:del>
      <w:r w:rsidR="00D3122B">
        <w:rPr>
          <w:rFonts w:ascii="Times New Roman" w:hAnsi="Times New Roman" w:cs="Times New Roman"/>
        </w:rPr>
        <w:t xml:space="preserve"> </w:t>
      </w:r>
      <w:ins w:id="13" w:author="Brandon Collins" w:date="2017-08-25T13:20:00Z">
        <w:r w:rsidR="00363CA1">
          <w:rPr>
            <w:rFonts w:ascii="Times New Roman" w:hAnsi="Times New Roman" w:cs="Times New Roman"/>
          </w:rPr>
          <w:t xml:space="preserve">unplanned ignitions </w:t>
        </w:r>
      </w:ins>
      <w:del w:id="14" w:author="Brandon Collins" w:date="2017-08-25T13:20:00Z">
        <w:r w:rsidR="00D3122B" w:rsidDel="00363CA1">
          <w:rPr>
            <w:rFonts w:ascii="Times New Roman" w:hAnsi="Times New Roman" w:cs="Times New Roman"/>
          </w:rPr>
          <w:delText xml:space="preserve">for increased </w:delText>
        </w:r>
        <w:commentRangeStart w:id="15"/>
        <w:r w:rsidR="00D3122B" w:rsidDel="00363CA1">
          <w:rPr>
            <w:rFonts w:ascii="Times New Roman" w:hAnsi="Times New Roman" w:cs="Times New Roman"/>
          </w:rPr>
          <w:delText>wildland f</w:delText>
        </w:r>
      </w:del>
      <w:del w:id="16" w:author="Brandon Collins" w:date="2017-08-25T13:21:00Z">
        <w:r w:rsidR="00D3122B" w:rsidDel="00363CA1">
          <w:rPr>
            <w:rFonts w:ascii="Times New Roman" w:hAnsi="Times New Roman" w:cs="Times New Roman"/>
          </w:rPr>
          <w:delText xml:space="preserve">ire use </w:delText>
        </w:r>
      </w:del>
      <w:commentRangeEnd w:id="15"/>
      <w:r w:rsidR="00BE5496">
        <w:rPr>
          <w:rStyle w:val="CommentReference"/>
        </w:rPr>
        <w:commentReference w:id="15"/>
      </w:r>
      <w:r w:rsidR="00D3122B">
        <w:rPr>
          <w:rFonts w:ascii="Times New Roman" w:hAnsi="Times New Roman" w:cs="Times New Roman"/>
        </w:rPr>
        <w:t>under less extreme weather conditions can achieve beneficial “fine-grained” effects of stand-replacing fire where regeneration limitation is less of a concern.</w:t>
      </w:r>
      <w:ins w:id="17" w:author="Scott" w:date="2017-08-22T14:28:00Z">
        <w:r w:rsidR="00263C70">
          <w:rPr>
            <w:rFonts w:ascii="Times New Roman" w:hAnsi="Times New Roman" w:cs="Times New Roman"/>
          </w:rPr>
          <w:t xml:space="preserve"> </w:t>
        </w:r>
        <w:commentRangeStart w:id="18"/>
        <w:r w:rsidR="00263C70" w:rsidRPr="00263C70">
          <w:rPr>
            <w:rFonts w:ascii="Times New Roman" w:hAnsi="Times New Roman" w:cs="Times New Roman"/>
          </w:rPr>
          <w:t xml:space="preserve">Because </w:t>
        </w:r>
        <w:commentRangeEnd w:id="18"/>
        <w:r w:rsidR="00263C70">
          <w:rPr>
            <w:rStyle w:val="CommentReference"/>
          </w:rPr>
          <w:commentReference w:id="18"/>
        </w:r>
        <w:r w:rsidR="00263C70" w:rsidRPr="00263C70">
          <w:rPr>
            <w:rFonts w:ascii="Times New Roman" w:hAnsi="Times New Roman" w:cs="Times New Roman"/>
          </w:rPr>
          <w:t>SDC is a useful single metric to compare fires, we introduce a web application to calculate SDC for any high-severity spatial layer that may be of interest</w:t>
        </w:r>
        <w:r w:rsidR="00263C70">
          <w:rPr>
            <w:rFonts w:ascii="Times New Roman" w:hAnsi="Times New Roman" w:cs="Times New Roman"/>
          </w:rPr>
          <w:t>.</w:t>
        </w:r>
      </w:ins>
    </w:p>
    <w:p w14:paraId="30B2E32E" w14:textId="74C954A1" w:rsidR="00141755" w:rsidRPr="00141755" w:rsidRDefault="00141755" w:rsidP="00D45535">
      <w:pPr>
        <w:spacing w:line="480" w:lineRule="auto"/>
        <w:rPr>
          <w:rFonts w:ascii="Times New Roman" w:hAnsi="Times New Roman" w:cs="Times New Roman"/>
        </w:rPr>
      </w:pPr>
      <w:r>
        <w:rPr>
          <w:rFonts w:ascii="Times New Roman" w:hAnsi="Times New Roman" w:cs="Times New Roman"/>
          <w:b/>
        </w:rPr>
        <w:t>Keywords</w:t>
      </w:r>
      <w:r>
        <w:rPr>
          <w:rFonts w:ascii="Times New Roman" w:hAnsi="Times New Roman" w:cs="Times New Roman"/>
        </w:rPr>
        <w:t>: California; high-severity; mixed-conifer forests; patch dynamics; stand-replacing; wildland fire</w:t>
      </w:r>
    </w:p>
    <w:p w14:paraId="6B9A58EE"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Introduction</w:t>
      </w:r>
    </w:p>
    <w:p w14:paraId="34EC8B09" w14:textId="547B4734" w:rsidR="00C41509" w:rsidRDefault="000E22F7" w:rsidP="00D45535">
      <w:pPr>
        <w:spacing w:line="480" w:lineRule="auto"/>
        <w:ind w:firstLine="720"/>
        <w:rPr>
          <w:rFonts w:ascii="Times New Roman" w:hAnsi="Times New Roman" w:cs="Times New Roman"/>
        </w:rPr>
      </w:pPr>
      <w:r>
        <w:rPr>
          <w:rFonts w:ascii="Times New Roman" w:hAnsi="Times New Roman" w:cs="Times New Roman"/>
        </w:rPr>
        <w:t xml:space="preserve">In forests, </w:t>
      </w:r>
      <w:r w:rsidR="00D37C7C">
        <w:rPr>
          <w:rFonts w:ascii="Times New Roman" w:hAnsi="Times New Roman" w:cs="Times New Roman"/>
        </w:rPr>
        <w:t xml:space="preserve">overstory </w:t>
      </w:r>
      <w:r>
        <w:rPr>
          <w:rFonts w:ascii="Times New Roman" w:hAnsi="Times New Roman" w:cs="Times New Roman"/>
        </w:rPr>
        <w:t xml:space="preserve">tree mortality from fire is an important ecological process that </w:t>
      </w:r>
      <w:r w:rsidR="00FB27D9">
        <w:rPr>
          <w:rFonts w:ascii="Times New Roman" w:hAnsi="Times New Roman" w:cs="Times New Roman"/>
        </w:rPr>
        <w:t xml:space="preserve">catalyzes </w:t>
      </w:r>
      <w:r>
        <w:rPr>
          <w:rFonts w:ascii="Times New Roman" w:hAnsi="Times New Roman" w:cs="Times New Roman"/>
        </w:rPr>
        <w:t>change in forest structur</w:t>
      </w:r>
      <w:r w:rsidR="002A4A06">
        <w:rPr>
          <w:rFonts w:ascii="Times New Roman" w:hAnsi="Times New Roman" w:cs="Times New Roman"/>
        </w:rPr>
        <w:t xml:space="preserve">e, fuel </w:t>
      </w:r>
      <w:r w:rsidR="005C2CF8">
        <w:rPr>
          <w:rFonts w:ascii="Times New Roman" w:hAnsi="Times New Roman" w:cs="Times New Roman"/>
        </w:rPr>
        <w:t>loads</w:t>
      </w:r>
      <w:r w:rsidR="002A4A06">
        <w:rPr>
          <w:rFonts w:ascii="Times New Roman" w:hAnsi="Times New Roman" w:cs="Times New Roman"/>
        </w:rPr>
        <w:t xml:space="preserve">, vegetation </w:t>
      </w:r>
      <w:r>
        <w:rPr>
          <w:rFonts w:ascii="Times New Roman" w:hAnsi="Times New Roman" w:cs="Times New Roman"/>
        </w:rPr>
        <w:t xml:space="preserve">diversity and wildlife habitat suitability </w:t>
      </w:r>
      <w:r>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&lt;EndNote&gt;&lt;Cite&gt;&lt;Author&gt;Swanson&lt;/Author&gt;&lt;Year&gt;2011&lt;/Year&gt;&lt;RecNum&gt;673&lt;/RecNum&gt;&lt;DisplayText&gt;(Swanson&lt;style face="italic"&gt; et al.&lt;/style&gt;, 2011)&lt;/DisplayText&gt;&lt;record&gt;&lt;rec-number&gt;673&lt;/rec-number&gt;&lt;foreign-keys&gt;&lt;key app="EN" db-id="w0ppaavf8t2zvwe9f0oxa5rcervz0wedp050" timestamp="1305830119"&gt;673&lt;/key&gt;&lt;/foreign-keys&gt;&lt;ref-type name="Journal Article"&gt;17&lt;/ref-type&gt;&lt;contributors&gt;&lt;authors&gt;&lt;author&gt;Swanson, M. E.&lt;/author&gt;&lt;author&gt;Franklin, J. F.&lt;/author&gt;&lt;author&gt;Beschta, R. L.&lt;/author&gt;&lt;author&gt;Crisafulli, C. M.&lt;/author&gt;&lt;author&gt;DellaSala, D. A.&lt;/author&gt;&lt;author&gt;Hutto, R. L.&lt;/author&gt;&lt;author&gt;Lindenmayer, D. B.&lt;/author&gt;&lt;author&gt;Swanson, F. J.&lt;/author&gt;&lt;/authors&gt;&lt;/contributors&gt;&lt;titles&gt;&lt;title&gt;The forgotten stage of forest succession: early-successional ecosystems on forest sites&lt;/title&gt;&lt;secondary-title&gt;Frontiers in Ecology and the Environment&lt;/secondary-title&gt;&lt;/titles&gt;&lt;periodical&gt;&lt;full-title&gt;Frontiers in Ecology and the Environment&lt;/full-title&gt;&lt;/periodical&gt;&lt;pages&gt;117-125&lt;/pages&gt;&lt;volume&gt;9&lt;/volume&gt;&lt;number&gt;2&lt;/number&gt;&lt;dates&gt;&lt;year&gt;2011&lt;/year&gt;&lt;/dates&gt;&lt;isbn&gt;1540-9295&lt;/isbn&gt;&lt;accession-num&gt;WOS:000288058100017&lt;/accession-num&gt;&lt;urls&gt;&lt;related-urls&gt;&lt;url&gt;&amp;lt;Go to ISI&amp;gt;://WOS:000288058100017&lt;/url&gt;&lt;/related-urls&gt;&lt;/urls&gt;&lt;electronic-resource-num&gt;10.1890/090157&lt;/electronic-resource-num&gt;&lt;research-notes&gt;Read 11 4/5/11&amp;#xD;Early successional forests have important attributes (novel environment, biological and structural legacies, spatial heterogeneity) that promote biological and food web diversity, and ecoysystem processes including nutrient recharge and hydrologic modification.  So, managing for &amp;quot;recovery&amp;quot; can offset these postive effects of early successional ecosystems.&amp;#xD;&amp;#xD;Have paper copy in journal (March 2011)&lt;/research-notes&gt;&lt;/record&gt;&lt;/Cite&gt;&lt;/EndNote&gt;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48" w:tooltip="Swanson, 2011 #673" w:history="1">
        <w:r w:rsidR="00415143">
          <w:rPr>
            <w:rFonts w:ascii="Times New Roman" w:hAnsi="Times New Roman" w:cs="Times New Roman"/>
            <w:noProof/>
          </w:rPr>
          <w:t>Swanson</w:t>
        </w:r>
        <w:r w:rsidR="00415143" w:rsidRPr="00BD2BAD">
          <w:rPr>
            <w:rFonts w:ascii="Times New Roman" w:hAnsi="Times New Roman" w:cs="Times New Roman"/>
            <w:i/>
            <w:noProof/>
          </w:rPr>
          <w:t xml:space="preserve"> et al.</w:t>
        </w:r>
        <w:r w:rsidR="00415143">
          <w:rPr>
            <w:rFonts w:ascii="Times New Roman" w:hAnsi="Times New Roman" w:cs="Times New Roman"/>
            <w:noProof/>
          </w:rPr>
          <w:t>, 2011</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2A4A06">
        <w:rPr>
          <w:rFonts w:ascii="Times New Roman" w:hAnsi="Times New Roman" w:cs="Times New Roman"/>
        </w:rPr>
        <w:t xml:space="preserve">Tree mortality </w:t>
      </w:r>
      <w:r w:rsidR="00D37C7C">
        <w:rPr>
          <w:rFonts w:ascii="Times New Roman" w:hAnsi="Times New Roman" w:cs="Times New Roman"/>
        </w:rPr>
        <w:t>from</w:t>
      </w:r>
      <w:r w:rsidR="002A4A06">
        <w:rPr>
          <w:rFonts w:ascii="Times New Roman" w:hAnsi="Times New Roman" w:cs="Times New Roman"/>
        </w:rPr>
        <w:t xml:space="preserve"> fire is a binary process (a tree is </w:t>
      </w:r>
      <w:r w:rsidR="00C41509">
        <w:rPr>
          <w:rFonts w:ascii="Times New Roman" w:hAnsi="Times New Roman" w:cs="Times New Roman"/>
        </w:rPr>
        <w:t>top-</w:t>
      </w:r>
      <w:r w:rsidR="002A4A06">
        <w:rPr>
          <w:rFonts w:ascii="Times New Roman" w:hAnsi="Times New Roman" w:cs="Times New Roman"/>
        </w:rPr>
        <w:t xml:space="preserve">killed or not), but it is spatially </w:t>
      </w:r>
      <w:r w:rsidR="00FB27D9">
        <w:rPr>
          <w:rFonts w:ascii="Times New Roman" w:hAnsi="Times New Roman" w:cs="Times New Roman"/>
        </w:rPr>
        <w:t>correlated</w:t>
      </w:r>
      <w:r w:rsidR="002A4A06">
        <w:rPr>
          <w:rFonts w:ascii="Times New Roman" w:hAnsi="Times New Roman" w:cs="Times New Roman"/>
        </w:rPr>
        <w:t xml:space="preserve">: weather, fuel or topographic conditions that lead to the mortality of one tree </w:t>
      </w:r>
      <w:r w:rsidR="00C41509">
        <w:rPr>
          <w:rFonts w:ascii="Times New Roman" w:hAnsi="Times New Roman" w:cs="Times New Roman"/>
        </w:rPr>
        <w:t>also increase the likelihood of mortality for neighboring trees</w:t>
      </w:r>
      <w:r w:rsidR="003C7A79">
        <w:rPr>
          <w:rFonts w:ascii="Times New Roman" w:hAnsi="Times New Roman" w:cs="Times New Roman"/>
        </w:rPr>
        <w:t xml:space="preserve"> </w:t>
      </w:r>
      <w:r w:rsidR="003C7A79">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aWMiPiBldCBhbC48L3N0eWxlPiwgMjAwNzsgVGhvbXBzb24gYW5kIFNwaWVzLCAyMDEwKTwvRGlz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aWMiPiBldCBhbC48L3N0eWxlPiwgMjAwNzsgVGhvbXBzb24gYW5kIFNwaWVzLCAyMDEwKTwvRGlz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3C7A79">
        <w:rPr>
          <w:rFonts w:ascii="Times New Roman" w:hAnsi="Times New Roman" w:cs="Times New Roman"/>
        </w:rPr>
      </w:r>
      <w:r w:rsidR="003C7A79">
        <w:rPr>
          <w:rFonts w:ascii="Times New Roman" w:hAnsi="Times New Roman" w:cs="Times New Roman"/>
        </w:rPr>
        <w:fldChar w:fldCharType="separate"/>
      </w:r>
      <w:r w:rsidR="00BD2BAD">
        <w:rPr>
          <w:rFonts w:ascii="Times New Roman" w:hAnsi="Times New Roman" w:cs="Times New Roman"/>
          <w:noProof/>
        </w:rPr>
        <w:t>(</w:t>
      </w:r>
      <w:hyperlink w:anchor="_ENREF_7" w:tooltip="Collins, 2007 #638"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2007</w:t>
        </w:r>
      </w:hyperlink>
      <w:r w:rsidR="00BD2BAD">
        <w:rPr>
          <w:rFonts w:ascii="Times New Roman" w:hAnsi="Times New Roman" w:cs="Times New Roman"/>
          <w:noProof/>
        </w:rPr>
        <w:t xml:space="preserve">; </w:t>
      </w:r>
      <w:hyperlink w:anchor="_ENREF_51" w:tooltip="Thompson, 2010 #1758" w:history="1">
        <w:r w:rsidR="00415143">
          <w:rPr>
            <w:rFonts w:ascii="Times New Roman" w:hAnsi="Times New Roman" w:cs="Times New Roman"/>
            <w:noProof/>
          </w:rPr>
          <w:t>Thompson and Spies, 2010</w:t>
        </w:r>
      </w:hyperlink>
      <w:r w:rsidR="00BD2BAD">
        <w:rPr>
          <w:rFonts w:ascii="Times New Roman" w:hAnsi="Times New Roman" w:cs="Times New Roman"/>
          <w:noProof/>
        </w:rPr>
        <w:t>)</w:t>
      </w:r>
      <w:r w:rsidR="003C7A79">
        <w:rPr>
          <w:rFonts w:ascii="Times New Roman" w:hAnsi="Times New Roman" w:cs="Times New Roman"/>
        </w:rPr>
        <w:fldChar w:fldCharType="end"/>
      </w:r>
      <w:r w:rsidR="00C41509">
        <w:rPr>
          <w:rFonts w:ascii="Times New Roman" w:hAnsi="Times New Roman" w:cs="Times New Roman"/>
        </w:rPr>
        <w:t xml:space="preserve">. When a patch of adjacent trees are all killed by fire, this is termed “stand-replacing fire”. This term is scale-independent – stand-replacing fire can refer to sub-ha stands of </w:t>
      </w:r>
      <w:r w:rsidR="00943E93" w:rsidRPr="00601C9F">
        <w:rPr>
          <w:rFonts w:ascii="Times New Roman" w:eastAsia="MS Gothic" w:hAnsi="Times New Roman" w:cs="Times New Roman"/>
          <w:color w:val="000000"/>
        </w:rPr>
        <w:t>≤</w:t>
      </w:r>
      <w:r w:rsidR="00C41509">
        <w:rPr>
          <w:rFonts w:ascii="Times New Roman" w:hAnsi="Times New Roman" w:cs="Times New Roman"/>
        </w:rPr>
        <w:t xml:space="preserve">100 trees, or to many-ha stands of &gt;10,000 trees – but the implications of the spatial scale of stand-replacing fire are profound. </w:t>
      </w:r>
    </w:p>
    <w:p w14:paraId="27EF9206" w14:textId="03A6036B" w:rsidR="00E6648A" w:rsidRDefault="00C41509" w:rsidP="00D45535">
      <w:pPr>
        <w:spacing w:line="480" w:lineRule="auto"/>
        <w:ind w:firstLine="720"/>
        <w:rPr>
          <w:rFonts w:ascii="Times New Roman" w:hAnsi="Times New Roman" w:cs="Times New Roman"/>
        </w:rPr>
      </w:pPr>
      <w:r>
        <w:rPr>
          <w:rFonts w:ascii="Times New Roman" w:hAnsi="Times New Roman" w:cs="Times New Roman"/>
        </w:rPr>
        <w:t>Forest resilience</w:t>
      </w:r>
      <w:r w:rsidR="001B262E">
        <w:rPr>
          <w:rFonts w:ascii="Times New Roman" w:hAnsi="Times New Roman" w:cs="Times New Roman"/>
        </w:rPr>
        <w:t xml:space="preserve">, defined as long-term </w:t>
      </w:r>
      <w:r w:rsidR="00565EAB">
        <w:rPr>
          <w:rFonts w:ascii="Times New Roman" w:hAnsi="Times New Roman" w:cs="Times New Roman"/>
        </w:rPr>
        <w:t xml:space="preserve">ecosystem </w:t>
      </w:r>
      <w:r w:rsidR="001B262E">
        <w:rPr>
          <w:rFonts w:ascii="Times New Roman" w:hAnsi="Times New Roman" w:cs="Times New Roman"/>
        </w:rPr>
        <w:t>persistence and capacity to recover</w:t>
      </w:r>
      <w:r>
        <w:rPr>
          <w:rFonts w:ascii="Times New Roman" w:hAnsi="Times New Roman" w:cs="Times New Roman"/>
        </w:rPr>
        <w:t xml:space="preserve"> following </w:t>
      </w:r>
      <w:r w:rsidR="00086E02">
        <w:rPr>
          <w:rFonts w:ascii="Times New Roman" w:hAnsi="Times New Roman" w:cs="Times New Roman"/>
        </w:rPr>
        <w:t>perturbation (e.g. stand-replacing fire),</w:t>
      </w:r>
      <w:r>
        <w:rPr>
          <w:rFonts w:ascii="Times New Roman" w:hAnsi="Times New Roman" w:cs="Times New Roman"/>
        </w:rPr>
        <w:t xml:space="preserve"> depends on </w:t>
      </w:r>
      <w:r w:rsidR="00943E93">
        <w:rPr>
          <w:rFonts w:ascii="Times New Roman" w:hAnsi="Times New Roman" w:cs="Times New Roman"/>
        </w:rPr>
        <w:t xml:space="preserve">ecological memory in the form of tree propagules </w:t>
      </w:r>
      <w:r w:rsidR="00943E93">
        <w:rPr>
          <w:rFonts w:ascii="Times New Roman" w:hAnsi="Times New Roman" w:cs="Times New Roman"/>
        </w:rPr>
        <w:fldChar w:fldCharType="begin">
          <w:fldData xml:space="preserve">PEVuZE5vdGU+PENpdGU+PEF1dGhvcj5Kb2huc3RvbmU8L0F1dGhvcj48WWVhcj4yMDE2PC9ZZWFy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c2VhcmNoLW5vdGVzPjwvcmVjb3JkPjwvQ2l0ZT48Q2l0ZT48QXV0aG9yPkhvbGxpbmc8L0F1dGhv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==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PEVuZE5vdGU+PENpdGU+PEF1dGhvcj5Kb2huc3RvbmU8L0F1dGhvcj48WWVhcj4yMDE2PC9ZZWFy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c2VhcmNoLW5vdGVzPjwvcmVjb3JkPjwvQ2l0ZT48Q2l0ZT48QXV0aG9yPkhvbGxpbmc8L0F1dGhv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==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3E93">
        <w:rPr>
          <w:rFonts w:ascii="Times New Roman" w:hAnsi="Times New Roman" w:cs="Times New Roman"/>
        </w:rPr>
      </w:r>
      <w:r w:rsidR="00943E93">
        <w:rPr>
          <w:rFonts w:ascii="Times New Roman" w:hAnsi="Times New Roman" w:cs="Times New Roman"/>
        </w:rPr>
        <w:fldChar w:fldCharType="separate"/>
      </w:r>
      <w:r w:rsidR="00BD2BAD">
        <w:rPr>
          <w:rFonts w:ascii="Times New Roman" w:hAnsi="Times New Roman" w:cs="Times New Roman"/>
          <w:noProof/>
        </w:rPr>
        <w:t>(</w:t>
      </w:r>
      <w:hyperlink w:anchor="_ENREF_15" w:tooltip="Holling, 1973 #3463" w:history="1">
        <w:r w:rsidR="00415143">
          <w:rPr>
            <w:rFonts w:ascii="Times New Roman" w:hAnsi="Times New Roman" w:cs="Times New Roman"/>
            <w:noProof/>
          </w:rPr>
          <w:t>Holling, 1973</w:t>
        </w:r>
      </w:hyperlink>
      <w:r w:rsidR="00BD2BAD">
        <w:rPr>
          <w:rFonts w:ascii="Times New Roman" w:hAnsi="Times New Roman" w:cs="Times New Roman"/>
          <w:noProof/>
        </w:rPr>
        <w:t xml:space="preserve">; </w:t>
      </w:r>
      <w:hyperlink w:anchor="_ENREF_16" w:tooltip="Johnstone, 2016 #3315" w:history="1">
        <w:r w:rsidR="00415143">
          <w:rPr>
            <w:rFonts w:ascii="Times New Roman" w:hAnsi="Times New Roman" w:cs="Times New Roman"/>
            <w:noProof/>
          </w:rPr>
          <w:t>Johnstone</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w:t>
      </w:r>
      <w:r w:rsidR="00943E93">
        <w:rPr>
          <w:rFonts w:ascii="Times New Roman" w:hAnsi="Times New Roman" w:cs="Times New Roman"/>
        </w:rPr>
        <w:fldChar w:fldCharType="end"/>
      </w:r>
      <w:r w:rsidR="00943E93">
        <w:rPr>
          <w:rFonts w:ascii="Times New Roman" w:hAnsi="Times New Roman" w:cs="Times New Roman"/>
        </w:rPr>
        <w:t xml:space="preserve">. In forests where the dominant tree species have evolved to propagate after being top-killed by fire, </w:t>
      </w:r>
      <w:r w:rsidR="00EB2C9D">
        <w:rPr>
          <w:rFonts w:ascii="Times New Roman" w:hAnsi="Times New Roman" w:cs="Times New Roman"/>
        </w:rPr>
        <w:t>(</w:t>
      </w:r>
      <w:r w:rsidR="00943E93">
        <w:rPr>
          <w:rFonts w:ascii="Times New Roman" w:hAnsi="Times New Roman" w:cs="Times New Roman"/>
        </w:rPr>
        <w:t>e.g. via basal re</w:t>
      </w:r>
      <w:r w:rsidR="00EB2C9D">
        <w:rPr>
          <w:rFonts w:ascii="Times New Roman" w:hAnsi="Times New Roman" w:cs="Times New Roman"/>
        </w:rPr>
        <w:t>-</w:t>
      </w:r>
      <w:r w:rsidR="00943E93">
        <w:rPr>
          <w:rFonts w:ascii="Times New Roman" w:hAnsi="Times New Roman" w:cs="Times New Roman"/>
        </w:rPr>
        <w:t xml:space="preserve">sprouting in </w:t>
      </w:r>
      <w:r w:rsidR="00943E93">
        <w:rPr>
          <w:rFonts w:ascii="Times New Roman" w:hAnsi="Times New Roman" w:cs="Times New Roman"/>
        </w:rPr>
        <w:lastRenderedPageBreak/>
        <w:t>oaks (</w:t>
      </w:r>
      <w:r w:rsidR="00943E93">
        <w:rPr>
          <w:rFonts w:ascii="Times New Roman" w:hAnsi="Times New Roman" w:cs="Times New Roman"/>
          <w:i/>
        </w:rPr>
        <w:t>Quercus spp</w:t>
      </w:r>
      <w:r w:rsidR="00943E93">
        <w:rPr>
          <w:rFonts w:ascii="Times New Roman" w:hAnsi="Times New Roman" w:cs="Times New Roman"/>
        </w:rPr>
        <w:t>.) or serotinous cones in Rocky Mountain lodgepole pine (</w:t>
      </w:r>
      <w:r w:rsidR="00943E93">
        <w:rPr>
          <w:rFonts w:ascii="Times New Roman" w:hAnsi="Times New Roman" w:cs="Times New Roman"/>
          <w:i/>
        </w:rPr>
        <w:t>Pinus contorta var.</w:t>
      </w:r>
      <w:r w:rsidR="005C2CF8">
        <w:rPr>
          <w:rFonts w:ascii="Times New Roman" w:hAnsi="Times New Roman" w:cs="Times New Roman"/>
          <w:i/>
        </w:rPr>
        <w:t xml:space="preserve"> latifolia</w:t>
      </w:r>
      <w:r w:rsidR="00943E93">
        <w:rPr>
          <w:rFonts w:ascii="Times New Roman" w:hAnsi="Times New Roman" w:cs="Times New Roman"/>
        </w:rPr>
        <w:t>)</w:t>
      </w:r>
      <w:r w:rsidR="00EB2C9D">
        <w:rPr>
          <w:rFonts w:ascii="Times New Roman" w:hAnsi="Times New Roman" w:cs="Times New Roman"/>
        </w:rPr>
        <w:t>)</w:t>
      </w:r>
      <w:r w:rsidR="00943E93">
        <w:rPr>
          <w:rFonts w:ascii="Times New Roman" w:hAnsi="Times New Roman" w:cs="Times New Roman"/>
        </w:rPr>
        <w:t xml:space="preserve">, resilience is maintained even in large stand-replacing patches. In forests where the dominant tree species lack these adaptations (e.g. many western mixed-conifer forest types), </w:t>
      </w:r>
      <w:r w:rsidR="00FF7161">
        <w:rPr>
          <w:rFonts w:ascii="Times New Roman" w:hAnsi="Times New Roman" w:cs="Times New Roman"/>
        </w:rPr>
        <w:t xml:space="preserve">tree </w:t>
      </w:r>
      <w:r w:rsidR="00943E93">
        <w:rPr>
          <w:rFonts w:ascii="Times New Roman" w:hAnsi="Times New Roman" w:cs="Times New Roman"/>
        </w:rPr>
        <w:t>propagules</w:t>
      </w:r>
      <w:r w:rsidR="00FF7161">
        <w:rPr>
          <w:rFonts w:ascii="Times New Roman" w:hAnsi="Times New Roman" w:cs="Times New Roman"/>
        </w:rPr>
        <w:t xml:space="preserve"> generally</w:t>
      </w:r>
      <w:r w:rsidR="00943E93">
        <w:rPr>
          <w:rFonts w:ascii="Times New Roman" w:hAnsi="Times New Roman" w:cs="Times New Roman"/>
        </w:rPr>
        <w:t xml:space="preserve"> must arrive via surviving trees on the edges of stand-replacing patches, and the size and shape of</w:t>
      </w:r>
      <w:r w:rsidR="00393A51">
        <w:rPr>
          <w:rFonts w:ascii="Times New Roman" w:hAnsi="Times New Roman" w:cs="Times New Roman"/>
        </w:rPr>
        <w:t xml:space="preserve"> these patches becomes critical. </w:t>
      </w:r>
      <w:r w:rsidR="00EB2C9D">
        <w:rPr>
          <w:rFonts w:ascii="Times New Roman" w:hAnsi="Times New Roman" w:cs="Times New Roman"/>
        </w:rPr>
        <w:t>F</w:t>
      </w:r>
      <w:r w:rsidR="00393A51">
        <w:rPr>
          <w:rFonts w:ascii="Times New Roman" w:hAnsi="Times New Roman" w:cs="Times New Roman"/>
        </w:rPr>
        <w:t>orest resilience is reduced when contiguous stand-replacing patches become larger</w:t>
      </w:r>
      <w:r w:rsidR="00EB2C9D">
        <w:rPr>
          <w:rFonts w:ascii="Times New Roman" w:hAnsi="Times New Roman" w:cs="Times New Roman"/>
        </w:rPr>
        <w:t xml:space="preserve"> because</w:t>
      </w:r>
      <w:r w:rsidR="00393A51">
        <w:rPr>
          <w:rFonts w:ascii="Times New Roman" w:hAnsi="Times New Roman" w:cs="Times New Roman"/>
        </w:rPr>
        <w:t xml:space="preserve"> tree regeneration </w:t>
      </w:r>
      <w:r w:rsidR="003D663E">
        <w:rPr>
          <w:rFonts w:ascii="Times New Roman" w:hAnsi="Times New Roman" w:cs="Times New Roman"/>
        </w:rPr>
        <w:t xml:space="preserve">towards </w:t>
      </w:r>
      <w:r w:rsidR="00EB2C9D">
        <w:rPr>
          <w:rFonts w:ascii="Times New Roman" w:hAnsi="Times New Roman" w:cs="Times New Roman"/>
        </w:rPr>
        <w:t xml:space="preserve">patch </w:t>
      </w:r>
      <w:r w:rsidR="003D663E">
        <w:rPr>
          <w:rFonts w:ascii="Times New Roman" w:hAnsi="Times New Roman" w:cs="Times New Roman"/>
        </w:rPr>
        <w:t>interior</w:t>
      </w:r>
      <w:r w:rsidR="00393A51">
        <w:rPr>
          <w:rFonts w:ascii="Times New Roman" w:hAnsi="Times New Roman" w:cs="Times New Roman"/>
        </w:rPr>
        <w:t xml:space="preserve"> is slowed</w:t>
      </w:r>
      <w:r w:rsidR="003D663E">
        <w:rPr>
          <w:rFonts w:ascii="Times New Roman" w:hAnsi="Times New Roman" w:cs="Times New Roman"/>
        </w:rPr>
        <w:t xml:space="preserve"> by dispersal limitation</w:t>
      </w:r>
      <w:r w:rsidR="00393A51">
        <w:rPr>
          <w:rFonts w:ascii="Times New Roman" w:hAnsi="Times New Roman" w:cs="Times New Roman"/>
        </w:rPr>
        <w:t>, and the likelihood of future stand-replacing fire within these patches increases</w:t>
      </w:r>
      <w:r w:rsidR="00393A51">
        <w:t xml:space="preserve"> </w:t>
      </w:r>
      <w:r w:rsidR="00601C9F">
        <w:rPr>
          <w:rFonts w:ascii="Times New Roman" w:hAnsi="Times New Roman" w:cs="Times New Roman"/>
        </w:rPr>
        <w:fldChar w:fldCharType="begin">
          <w:fldData xml:space="preserve">PEVuZE5vdGU+PENpdGU+PEF1dGhvcj5Db3Bwb2xldHRhPC9BdXRob3I+PFllYXI+MjAxNjwvWWVh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</w:fldData>
        </w:fldChar>
      </w:r>
      <w:r w:rsidR="00C537C6">
        <w:rPr>
          <w:rFonts w:ascii="Times New Roman" w:hAnsi="Times New Roman" w:cs="Times New Roman"/>
        </w:rPr>
        <w:instrText xml:space="preserve"> ADDIN EN.CITE </w:instrText>
      </w:r>
      <w:r w:rsidR="00C537C6">
        <w:rPr>
          <w:rFonts w:ascii="Times New Roman" w:hAnsi="Times New Roman" w:cs="Times New Roman"/>
        </w:rPr>
        <w:fldChar w:fldCharType="begin">
          <w:fldData xml:space="preserve">PEVuZE5vdGU+PENpdGU+PEF1dGhvcj5Db3Bwb2xldHRhPC9BdXRob3I+PFllYXI+MjAxNjwvWWVh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</w:fldData>
        </w:fldChar>
      </w:r>
      <w:r w:rsidR="00C537C6">
        <w:rPr>
          <w:rFonts w:ascii="Times New Roman" w:hAnsi="Times New Roman" w:cs="Times New Roman"/>
        </w:rPr>
        <w:instrText xml:space="preserve"> ADDIN EN.CITE.DATA </w:instrText>
      </w:r>
      <w:r w:rsidR="00C537C6">
        <w:rPr>
          <w:rFonts w:ascii="Times New Roman" w:hAnsi="Times New Roman" w:cs="Times New Roman"/>
        </w:rPr>
      </w:r>
      <w:r w:rsidR="00C537C6">
        <w:rPr>
          <w:rFonts w:ascii="Times New Roman" w:hAnsi="Times New Roman" w:cs="Times New Roman"/>
        </w:rPr>
        <w:fldChar w:fldCharType="end"/>
      </w:r>
      <w:r w:rsidR="00601C9F">
        <w:rPr>
          <w:rFonts w:ascii="Times New Roman" w:hAnsi="Times New Roman" w:cs="Times New Roman"/>
        </w:rPr>
      </w:r>
      <w:r w:rsidR="00601C9F">
        <w:rPr>
          <w:rFonts w:ascii="Times New Roman" w:hAnsi="Times New Roman" w:cs="Times New Roman"/>
        </w:rPr>
        <w:fldChar w:fldCharType="separate"/>
      </w:r>
      <w:r w:rsidR="00C537C6">
        <w:rPr>
          <w:rFonts w:ascii="Times New Roman" w:hAnsi="Times New Roman" w:cs="Times New Roman"/>
          <w:noProof/>
        </w:rPr>
        <w:t>(</w:t>
      </w:r>
      <w:hyperlink w:anchor="_ENREF_47" w:tooltip="Stevens, 2014 #1887" w:history="1">
        <w:r w:rsidR="00415143">
          <w:rPr>
            <w:rFonts w:ascii="Times New Roman" w:hAnsi="Times New Roman" w:cs="Times New Roman"/>
            <w:noProof/>
          </w:rPr>
          <w:t>Stevens</w:t>
        </w:r>
        <w:r w:rsidR="00415143" w:rsidRPr="00C537C6">
          <w:rPr>
            <w:rFonts w:ascii="Times New Roman" w:hAnsi="Times New Roman" w:cs="Times New Roman"/>
            <w:i/>
            <w:noProof/>
          </w:rPr>
          <w:t xml:space="preserve"> et al.</w:t>
        </w:r>
        <w:r w:rsidR="00415143">
          <w:rPr>
            <w:rFonts w:ascii="Times New Roman" w:hAnsi="Times New Roman" w:cs="Times New Roman"/>
            <w:noProof/>
          </w:rPr>
          <w:t>, 2014</w:t>
        </w:r>
      </w:hyperlink>
      <w:r w:rsidR="00C537C6">
        <w:rPr>
          <w:rFonts w:ascii="Times New Roman" w:hAnsi="Times New Roman" w:cs="Times New Roman"/>
          <w:noProof/>
        </w:rPr>
        <w:t xml:space="preserve">; </w:t>
      </w:r>
      <w:hyperlink w:anchor="_ENREF_5" w:tooltip="Chambers, 2016 #3333" w:history="1">
        <w:r w:rsidR="00415143">
          <w:rPr>
            <w:rFonts w:ascii="Times New Roman" w:hAnsi="Times New Roman" w:cs="Times New Roman"/>
            <w:noProof/>
          </w:rPr>
          <w:t>Chambers</w:t>
        </w:r>
        <w:r w:rsidR="00415143" w:rsidRPr="00C537C6">
          <w:rPr>
            <w:rFonts w:ascii="Times New Roman" w:hAnsi="Times New Roman" w:cs="Times New Roman"/>
            <w:i/>
            <w:noProof/>
          </w:rPr>
          <w:t xml:space="preserve"> et al.</w:t>
        </w:r>
        <w:r w:rsidR="00415143">
          <w:rPr>
            <w:rFonts w:ascii="Times New Roman" w:hAnsi="Times New Roman" w:cs="Times New Roman"/>
            <w:noProof/>
          </w:rPr>
          <w:t>, 2016</w:t>
        </w:r>
      </w:hyperlink>
      <w:r w:rsidR="00C537C6">
        <w:rPr>
          <w:rFonts w:ascii="Times New Roman" w:hAnsi="Times New Roman" w:cs="Times New Roman"/>
          <w:noProof/>
        </w:rPr>
        <w:t xml:space="preserve">; </w:t>
      </w:r>
      <w:hyperlink w:anchor="_ENREF_9" w:tooltip="Coppoletta, 2016 #3151" w:history="1">
        <w:r w:rsidR="00415143">
          <w:rPr>
            <w:rFonts w:ascii="Times New Roman" w:hAnsi="Times New Roman" w:cs="Times New Roman"/>
            <w:noProof/>
          </w:rPr>
          <w:t>Coppoletta</w:t>
        </w:r>
        <w:r w:rsidR="00415143" w:rsidRPr="00C537C6">
          <w:rPr>
            <w:rFonts w:ascii="Times New Roman" w:hAnsi="Times New Roman" w:cs="Times New Roman"/>
            <w:i/>
            <w:noProof/>
          </w:rPr>
          <w:t xml:space="preserve"> et al.</w:t>
        </w:r>
        <w:r w:rsidR="00415143">
          <w:rPr>
            <w:rFonts w:ascii="Times New Roman" w:hAnsi="Times New Roman" w:cs="Times New Roman"/>
            <w:noProof/>
          </w:rPr>
          <w:t>, 2016</w:t>
        </w:r>
      </w:hyperlink>
      <w:r w:rsidR="00C537C6">
        <w:rPr>
          <w:rFonts w:ascii="Times New Roman" w:hAnsi="Times New Roman" w:cs="Times New Roman"/>
          <w:noProof/>
        </w:rPr>
        <w:t xml:space="preserve">; </w:t>
      </w:r>
      <w:hyperlink w:anchor="_ENREF_16" w:tooltip="Johnstone, 2016 #3315" w:history="1">
        <w:r w:rsidR="00415143">
          <w:rPr>
            <w:rFonts w:ascii="Times New Roman" w:hAnsi="Times New Roman" w:cs="Times New Roman"/>
            <w:noProof/>
          </w:rPr>
          <w:t>Johnstone</w:t>
        </w:r>
        <w:r w:rsidR="00415143" w:rsidRPr="00C537C6">
          <w:rPr>
            <w:rFonts w:ascii="Times New Roman" w:hAnsi="Times New Roman" w:cs="Times New Roman"/>
            <w:i/>
            <w:noProof/>
          </w:rPr>
          <w:t xml:space="preserve"> et al.</w:t>
        </w:r>
        <w:r w:rsidR="00415143">
          <w:rPr>
            <w:rFonts w:ascii="Times New Roman" w:hAnsi="Times New Roman" w:cs="Times New Roman"/>
            <w:noProof/>
          </w:rPr>
          <w:t>, 2016</w:t>
        </w:r>
      </w:hyperlink>
      <w:r w:rsidR="00C537C6">
        <w:rPr>
          <w:rFonts w:ascii="Times New Roman" w:hAnsi="Times New Roman" w:cs="Times New Roman"/>
          <w:noProof/>
        </w:rPr>
        <w:t xml:space="preserve">; </w:t>
      </w:r>
      <w:hyperlink w:anchor="_ENREF_53" w:tooltip="Welch, 2016 #3351" w:history="1">
        <w:r w:rsidR="00415143">
          <w:rPr>
            <w:rFonts w:ascii="Times New Roman" w:hAnsi="Times New Roman" w:cs="Times New Roman"/>
            <w:noProof/>
          </w:rPr>
          <w:t>Welch</w:t>
        </w:r>
        <w:r w:rsidR="00415143" w:rsidRPr="00C537C6">
          <w:rPr>
            <w:rFonts w:ascii="Times New Roman" w:hAnsi="Times New Roman" w:cs="Times New Roman"/>
            <w:i/>
            <w:noProof/>
          </w:rPr>
          <w:t xml:space="preserve"> et al.</w:t>
        </w:r>
        <w:r w:rsidR="00415143">
          <w:rPr>
            <w:rFonts w:ascii="Times New Roman" w:hAnsi="Times New Roman" w:cs="Times New Roman"/>
            <w:noProof/>
          </w:rPr>
          <w:t>, 2016</w:t>
        </w:r>
      </w:hyperlink>
      <w:r w:rsidR="00C537C6">
        <w:rPr>
          <w:rFonts w:ascii="Times New Roman" w:hAnsi="Times New Roman" w:cs="Times New Roman"/>
          <w:noProof/>
        </w:rPr>
        <w:t>)</w:t>
      </w:r>
      <w:r w:rsidR="00601C9F">
        <w:rPr>
          <w:rFonts w:ascii="Times New Roman" w:hAnsi="Times New Roman" w:cs="Times New Roman"/>
        </w:rPr>
        <w:fldChar w:fldCharType="end"/>
      </w:r>
      <w:r w:rsidR="00601C9F">
        <w:rPr>
          <w:rFonts w:ascii="Times New Roman" w:hAnsi="Times New Roman" w:cs="Times New Roman"/>
        </w:rPr>
        <w:t xml:space="preserve">. </w:t>
      </w:r>
    </w:p>
    <w:p w14:paraId="6D3B4F33" w14:textId="42E108F3" w:rsidR="003D663E" w:rsidRDefault="00EB2C9D" w:rsidP="00D45535">
      <w:pPr>
        <w:spacing w:line="480" w:lineRule="auto"/>
        <w:ind w:firstLine="720"/>
        <w:rPr>
          <w:rFonts w:ascii="Times New Roman" w:hAnsi="Times New Roman" w:cs="Times New Roman"/>
        </w:rPr>
      </w:pPr>
      <w:r>
        <w:rPr>
          <w:rFonts w:ascii="Times New Roman" w:hAnsi="Times New Roman" w:cs="Times New Roman"/>
        </w:rPr>
        <w:t xml:space="preserve">What drives much of the concern over stand-replacing fire in mixed-conifer forests is not </w:t>
      </w:r>
      <w:r w:rsidR="00A55A4C">
        <w:rPr>
          <w:rFonts w:ascii="Times New Roman" w:hAnsi="Times New Roman" w:cs="Times New Roman"/>
        </w:rPr>
        <w:t>an intrinsically negative effect</w:t>
      </w:r>
      <w:r>
        <w:rPr>
          <w:rFonts w:ascii="Times New Roman" w:hAnsi="Times New Roman" w:cs="Times New Roman"/>
        </w:rPr>
        <w:t xml:space="preserve"> of stand-replacing fire, but the </w:t>
      </w:r>
      <w:r w:rsidR="006C0767">
        <w:rPr>
          <w:rFonts w:ascii="Times New Roman" w:hAnsi="Times New Roman" w:cs="Times New Roman"/>
        </w:rPr>
        <w:t>potential for</w:t>
      </w:r>
      <w:r w:rsidR="003D663E">
        <w:rPr>
          <w:rFonts w:ascii="Times New Roman" w:hAnsi="Times New Roman" w:cs="Times New Roman"/>
        </w:rPr>
        <w:t xml:space="preserve"> </w:t>
      </w:r>
      <w:r w:rsidR="006C0767">
        <w:rPr>
          <w:rFonts w:ascii="Times New Roman" w:hAnsi="Times New Roman" w:cs="Times New Roman"/>
        </w:rPr>
        <w:t xml:space="preserve">large-scale tree </w:t>
      </w:r>
      <w:r w:rsidR="003D663E">
        <w:rPr>
          <w:rFonts w:ascii="Times New Roman" w:hAnsi="Times New Roman" w:cs="Times New Roman"/>
        </w:rPr>
        <w:t>regeneration failure</w:t>
      </w:r>
      <w:r w:rsidR="00CE76FD">
        <w:rPr>
          <w:rFonts w:ascii="Times New Roman" w:hAnsi="Times New Roman" w:cs="Times New Roman"/>
        </w:rPr>
        <w:t xml:space="preserve"> and persistent type-conversion</w:t>
      </w:r>
      <w:r w:rsidR="003D663E">
        <w:rPr>
          <w:rFonts w:ascii="Times New Roman" w:hAnsi="Times New Roman" w:cs="Times New Roman"/>
        </w:rPr>
        <w:t xml:space="preserve"> </w:t>
      </w:r>
      <w:r w:rsidR="00CE76FD">
        <w:rPr>
          <w:rFonts w:ascii="Times New Roman" w:hAnsi="Times New Roman" w:cs="Times New Roman"/>
        </w:rPr>
        <w:fldChar w:fldCharType="begin">
          <w:fldData xml:space="preserve">PEVuZE5vdGU+PENpdGU+PEF1dGhvcj5NaWxsYXI8L0F1dGhvcj48WWVhcj4yMDE1PC9ZZWFyPjxS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==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ZWNOdW0+MzEyMTwvUmVjTnVtPjxEaXNwbGF5VGV4dD4oTWlsbGFyIGFuZCBTdGVwaGVuc29uLCAy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==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E76FD">
        <w:rPr>
          <w:rFonts w:ascii="Times New Roman" w:hAnsi="Times New Roman" w:cs="Times New Roman"/>
        </w:rPr>
      </w:r>
      <w:r w:rsidR="00CE76FD">
        <w:rPr>
          <w:rFonts w:ascii="Times New Roman" w:hAnsi="Times New Roman" w:cs="Times New Roman"/>
        </w:rPr>
        <w:fldChar w:fldCharType="separate"/>
      </w:r>
      <w:r w:rsidR="00BD2BAD">
        <w:rPr>
          <w:rFonts w:ascii="Times New Roman" w:hAnsi="Times New Roman" w:cs="Times New Roman"/>
          <w:noProof/>
        </w:rPr>
        <w:t>(</w:t>
      </w:r>
      <w:hyperlink w:anchor="_ENREF_26" w:tooltip="Millar, 2015 #3121" w:history="1">
        <w:r w:rsidR="00415143">
          <w:rPr>
            <w:rFonts w:ascii="Times New Roman" w:hAnsi="Times New Roman" w:cs="Times New Roman"/>
            <w:noProof/>
          </w:rPr>
          <w:t>Millar and Stephenson, 2015</w:t>
        </w:r>
      </w:hyperlink>
      <w:r w:rsidR="00BD2BAD">
        <w:rPr>
          <w:rFonts w:ascii="Times New Roman" w:hAnsi="Times New Roman" w:cs="Times New Roman"/>
          <w:noProof/>
        </w:rPr>
        <w:t>)</w:t>
      </w:r>
      <w:r w:rsidR="00CE76FD">
        <w:rPr>
          <w:rFonts w:ascii="Times New Roman" w:hAnsi="Times New Roman" w:cs="Times New Roman"/>
        </w:rPr>
        <w:fldChar w:fldCharType="end"/>
      </w:r>
      <w:r w:rsidR="00CE76FD">
        <w:rPr>
          <w:rFonts w:ascii="Times New Roman" w:hAnsi="Times New Roman" w:cs="Times New Roman"/>
        </w:rPr>
        <w:t>.</w:t>
      </w:r>
      <w:r w:rsidR="000D64C1">
        <w:rPr>
          <w:rFonts w:ascii="Times New Roman" w:hAnsi="Times New Roman" w:cs="Times New Roman"/>
        </w:rPr>
        <w:t xml:space="preserve"> As such, there have been numerous attempts to quantify trends in the extent of stand-replacing fire in contemporary wildfires and infer how climate and forest management practices (e.g. historical fire suppression and firefighting tactics) might </w:t>
      </w:r>
      <w:del w:id="19" w:author="Malcolm North" w:date="2017-08-25T17:41:00Z">
        <w:r w:rsidR="000D64C1" w:rsidDel="00A75FA9">
          <w:rPr>
            <w:rFonts w:ascii="Times New Roman" w:hAnsi="Times New Roman" w:cs="Times New Roman"/>
          </w:rPr>
          <w:delText xml:space="preserve">drive </w:delText>
        </w:r>
      </w:del>
      <w:ins w:id="20" w:author="Malcolm North" w:date="2017-08-25T17:41:00Z">
        <w:r w:rsidR="00A75FA9">
          <w:rPr>
            <w:rFonts w:ascii="Times New Roman" w:hAnsi="Times New Roman" w:cs="Times New Roman"/>
          </w:rPr>
          <w:t xml:space="preserve">influence </w:t>
        </w:r>
      </w:ins>
      <w:r w:rsidR="000D64C1">
        <w:rPr>
          <w:rFonts w:ascii="Times New Roman" w:hAnsi="Times New Roman" w:cs="Times New Roman"/>
        </w:rPr>
        <w:t xml:space="preserve">these trends </w:t>
      </w:r>
      <w:r w:rsidR="000D64C1">
        <w:rPr>
          <w:rFonts w:ascii="Times New Roman" w:hAnsi="Times New Roman" w:cs="Times New Roman"/>
        </w:rPr>
        <w:fldChar w:fldCharType="begin">
          <w:fldData xml:space="preserve">PEVuZE5vdGU+PENpdGU+PEF1dGhvcj5IYXJ2ZXk8L0F1dGhvcj48WWVhcj4yMDE2PC9ZZWFyPjxS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</w:fldData>
        </w:fldChar>
      </w:r>
      <w:r w:rsidR="00A043A9">
        <w:rPr>
          <w:rFonts w:ascii="Times New Roman" w:hAnsi="Times New Roman" w:cs="Times New Roman"/>
        </w:rPr>
        <w:instrText xml:space="preserve"> ADDIN EN.CITE </w:instrText>
      </w:r>
      <w:r w:rsidR="00A043A9">
        <w:rPr>
          <w:rFonts w:ascii="Times New Roman" w:hAnsi="Times New Roman" w:cs="Times New Roman"/>
        </w:rPr>
        <w:fldChar w:fldCharType="begin">
          <w:fldData xml:space="preserve">PEVuZE5vdGU+PENpdGU+PEF1dGhvcj5IYXJ2ZXk8L0F1dGhvcj48WWVhcj4yMDE2PC9ZZWFyPjxS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</w:fldData>
        </w:fldChar>
      </w:r>
      <w:r w:rsidR="00A043A9">
        <w:rPr>
          <w:rFonts w:ascii="Times New Roman" w:hAnsi="Times New Roman" w:cs="Times New Roman"/>
        </w:rPr>
        <w:instrText xml:space="preserve"> ADDIN EN.CITE.DATA </w:instrText>
      </w:r>
      <w:r w:rsidR="00A043A9">
        <w:rPr>
          <w:rFonts w:ascii="Times New Roman" w:hAnsi="Times New Roman" w:cs="Times New Roman"/>
        </w:rPr>
      </w:r>
      <w:r w:rsidR="00A043A9">
        <w:rPr>
          <w:rFonts w:ascii="Times New Roman" w:hAnsi="Times New Roman" w:cs="Times New Roman"/>
        </w:rPr>
        <w:fldChar w:fldCharType="end"/>
      </w:r>
      <w:r w:rsidR="000D64C1">
        <w:rPr>
          <w:rFonts w:ascii="Times New Roman" w:hAnsi="Times New Roman" w:cs="Times New Roman"/>
        </w:rPr>
      </w:r>
      <w:r w:rsidR="000D64C1">
        <w:rPr>
          <w:rFonts w:ascii="Times New Roman" w:hAnsi="Times New Roman" w:cs="Times New Roman"/>
        </w:rPr>
        <w:fldChar w:fldCharType="separate"/>
      </w:r>
      <w:r w:rsidR="00A043A9">
        <w:rPr>
          <w:rFonts w:ascii="Times New Roman" w:hAnsi="Times New Roman" w:cs="Times New Roman"/>
          <w:noProof/>
        </w:rPr>
        <w:t>(</w:t>
      </w:r>
      <w:hyperlink w:anchor="_ENREF_31" w:tooltip="Miller, 2009 #5" w:history="1">
        <w:r w:rsidR="00415143">
          <w:rPr>
            <w:rFonts w:ascii="Times New Roman" w:hAnsi="Times New Roman" w:cs="Times New Roman"/>
            <w:noProof/>
          </w:rPr>
          <w:t>Miller</w:t>
        </w:r>
        <w:r w:rsidR="00415143" w:rsidRPr="00A043A9">
          <w:rPr>
            <w:rFonts w:ascii="Times New Roman" w:hAnsi="Times New Roman" w:cs="Times New Roman"/>
            <w:i/>
            <w:noProof/>
          </w:rPr>
          <w:t xml:space="preserve"> et al.</w:t>
        </w:r>
        <w:r w:rsidR="00415143">
          <w:rPr>
            <w:rFonts w:ascii="Times New Roman" w:hAnsi="Times New Roman" w:cs="Times New Roman"/>
            <w:noProof/>
          </w:rPr>
          <w:t>, 2009b</w:t>
        </w:r>
      </w:hyperlink>
      <w:r w:rsidR="00A043A9">
        <w:rPr>
          <w:rFonts w:ascii="Times New Roman" w:hAnsi="Times New Roman" w:cs="Times New Roman"/>
          <w:noProof/>
        </w:rPr>
        <w:t xml:space="preserve">; </w:t>
      </w:r>
      <w:hyperlink w:anchor="_ENREF_30" w:tooltip="Miller, 2012 #1699" w:history="1">
        <w:r w:rsidR="00415143">
          <w:rPr>
            <w:rFonts w:ascii="Times New Roman" w:hAnsi="Times New Roman" w:cs="Times New Roman"/>
            <w:noProof/>
          </w:rPr>
          <w:t>Miller and Safford, 2012</w:t>
        </w:r>
      </w:hyperlink>
      <w:r w:rsidR="00A043A9">
        <w:rPr>
          <w:rFonts w:ascii="Times New Roman" w:hAnsi="Times New Roman" w:cs="Times New Roman"/>
          <w:noProof/>
        </w:rPr>
        <w:t xml:space="preserve">; </w:t>
      </w:r>
      <w:hyperlink w:anchor="_ENREF_32" w:tooltip="Miller, 2012 #1123" w:history="1">
        <w:r w:rsidR="00415143">
          <w:rPr>
            <w:rFonts w:ascii="Times New Roman" w:hAnsi="Times New Roman" w:cs="Times New Roman"/>
            <w:noProof/>
          </w:rPr>
          <w:t>Miller</w:t>
        </w:r>
        <w:r w:rsidR="00415143" w:rsidRPr="00A043A9">
          <w:rPr>
            <w:rFonts w:ascii="Times New Roman" w:hAnsi="Times New Roman" w:cs="Times New Roman"/>
            <w:i/>
            <w:noProof/>
          </w:rPr>
          <w:t xml:space="preserve"> et al.</w:t>
        </w:r>
        <w:r w:rsidR="00415143">
          <w:rPr>
            <w:rFonts w:ascii="Times New Roman" w:hAnsi="Times New Roman" w:cs="Times New Roman"/>
            <w:noProof/>
          </w:rPr>
          <w:t>, 2012b</w:t>
        </w:r>
      </w:hyperlink>
      <w:r w:rsidR="00A043A9">
        <w:rPr>
          <w:rFonts w:ascii="Times New Roman" w:hAnsi="Times New Roman" w:cs="Times New Roman"/>
          <w:noProof/>
        </w:rPr>
        <w:t xml:space="preserve">; </w:t>
      </w:r>
      <w:hyperlink w:anchor="_ENREF_4" w:tooltip="Cansler, 2014 #2626" w:history="1">
        <w:r w:rsidR="00415143">
          <w:rPr>
            <w:rFonts w:ascii="Times New Roman" w:hAnsi="Times New Roman" w:cs="Times New Roman"/>
            <w:noProof/>
          </w:rPr>
          <w:t>Cansler and McKenzie, 2014</w:t>
        </w:r>
      </w:hyperlink>
      <w:r w:rsidR="00A043A9">
        <w:rPr>
          <w:rFonts w:ascii="Times New Roman" w:hAnsi="Times New Roman" w:cs="Times New Roman"/>
          <w:noProof/>
        </w:rPr>
        <w:t xml:space="preserve">; </w:t>
      </w:r>
      <w:hyperlink w:anchor="_ENREF_14" w:tooltip="Harvey, 2016 #3336" w:history="1">
        <w:r w:rsidR="00415143">
          <w:rPr>
            <w:rFonts w:ascii="Times New Roman" w:hAnsi="Times New Roman" w:cs="Times New Roman"/>
            <w:noProof/>
          </w:rPr>
          <w:t>Harvey</w:t>
        </w:r>
        <w:r w:rsidR="00415143" w:rsidRPr="00A043A9">
          <w:rPr>
            <w:rFonts w:ascii="Times New Roman" w:hAnsi="Times New Roman" w:cs="Times New Roman"/>
            <w:i/>
            <w:noProof/>
          </w:rPr>
          <w:t xml:space="preserve"> et al.</w:t>
        </w:r>
        <w:r w:rsidR="00415143">
          <w:rPr>
            <w:rFonts w:ascii="Times New Roman" w:hAnsi="Times New Roman" w:cs="Times New Roman"/>
            <w:noProof/>
          </w:rPr>
          <w:t>, 2016b</w:t>
        </w:r>
      </w:hyperlink>
      <w:r w:rsidR="00A043A9">
        <w:rPr>
          <w:rFonts w:ascii="Times New Roman" w:hAnsi="Times New Roman" w:cs="Times New Roman"/>
          <w:noProof/>
        </w:rPr>
        <w:t xml:space="preserve">; </w:t>
      </w:r>
      <w:hyperlink w:anchor="_ENREF_38" w:tooltip="Picotte, 2016 #3156" w:history="1">
        <w:r w:rsidR="00415143">
          <w:rPr>
            <w:rFonts w:ascii="Times New Roman" w:hAnsi="Times New Roman" w:cs="Times New Roman"/>
            <w:noProof/>
          </w:rPr>
          <w:t>Picotte</w:t>
        </w:r>
        <w:r w:rsidR="00415143" w:rsidRPr="00A043A9">
          <w:rPr>
            <w:rFonts w:ascii="Times New Roman" w:hAnsi="Times New Roman" w:cs="Times New Roman"/>
            <w:i/>
            <w:noProof/>
          </w:rPr>
          <w:t xml:space="preserve"> et al.</w:t>
        </w:r>
        <w:r w:rsidR="00415143">
          <w:rPr>
            <w:rFonts w:ascii="Times New Roman" w:hAnsi="Times New Roman" w:cs="Times New Roman"/>
            <w:noProof/>
          </w:rPr>
          <w:t>, 2016</w:t>
        </w:r>
      </w:hyperlink>
      <w:r w:rsidR="00A043A9">
        <w:rPr>
          <w:rFonts w:ascii="Times New Roman" w:hAnsi="Times New Roman" w:cs="Times New Roman"/>
          <w:noProof/>
        </w:rPr>
        <w:t>)</w:t>
      </w:r>
      <w:r w:rsidR="000D64C1">
        <w:rPr>
          <w:rFonts w:ascii="Times New Roman" w:hAnsi="Times New Roman" w:cs="Times New Roman"/>
        </w:rPr>
        <w:fldChar w:fldCharType="end"/>
      </w:r>
      <w:r w:rsidR="000D64C1">
        <w:rPr>
          <w:rFonts w:ascii="Times New Roman" w:hAnsi="Times New Roman" w:cs="Times New Roman"/>
        </w:rPr>
        <w:t xml:space="preserve">. </w:t>
      </w:r>
    </w:p>
    <w:p w14:paraId="28DB5F38" w14:textId="4E1389CD" w:rsidR="000D64C1" w:rsidRDefault="000D64C1" w:rsidP="00D45535">
      <w:pPr>
        <w:spacing w:line="480" w:lineRule="auto"/>
        <w:ind w:firstLine="720"/>
        <w:rPr>
          <w:rFonts w:ascii="Times New Roman" w:hAnsi="Times New Roman" w:cs="Times New Roman"/>
        </w:rPr>
      </w:pPr>
      <w:r>
        <w:rPr>
          <w:rFonts w:ascii="Times New Roman" w:hAnsi="Times New Roman" w:cs="Times New Roman"/>
        </w:rPr>
        <w:t xml:space="preserve">Most efforts to quantify trends in stand-replacing fire rely on interpretation of satellite-based vegetation change indices, particularly the </w:t>
      </w:r>
      <w:r w:rsidR="0011119C">
        <w:rPr>
          <w:rFonts w:ascii="Times New Roman" w:hAnsi="Times New Roman" w:cs="Times New Roman"/>
        </w:rPr>
        <w:t>differenced</w:t>
      </w:r>
      <w:r>
        <w:rPr>
          <w:rFonts w:ascii="Times New Roman" w:hAnsi="Times New Roman" w:cs="Times New Roman"/>
        </w:rPr>
        <w:t xml:space="preserve"> Normalized Burn Ratio (dNBR) </w:t>
      </w:r>
      <w:r w:rsidR="0080167A">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&lt;EndNote&gt;&lt;Cite&gt;&lt;Author&gt;Key&lt;/Author&gt;&lt;Year&gt;2006&lt;/Year&gt;&lt;RecNum&gt;3464&lt;/RecNum&gt;&lt;DisplayText&gt;(Key and Benson, 2006)&lt;/DisplayText&gt;&lt;record&gt;&lt;rec-number&gt;3464&lt;/rec-number&gt;&lt;foreign-keys&gt;&lt;key app="EN" db-id="w0ppaavf8t2zvwe9f0oxa5rcervz0wedp050" timestamp="1497376517"&gt;3464&lt;/key&gt;&lt;/foreign-keys&gt;&lt;ref-type name="Book Section"&gt;5&lt;/ref-type&gt;&lt;contributors&gt;&lt;authors&gt;&lt;author&gt;Key, C. H.&lt;/author&gt;&lt;author&gt;Benson, N. C.&lt;/author&gt;&lt;/authors&gt;&lt;secondary-authors&gt;&lt;author&gt;Lutes, D. C.&lt;/author&gt;&lt;/secondary-authors&gt;&lt;/contributors&gt;&lt;titles&gt;&lt;title&gt;Landscape assessment: remote sensing of severity, the Normalized Burn Ratio&lt;/title&gt;&lt;secondary-title&gt;FIREMON: Fire effects monitoring and inventory system Ogden, Utah: USDA Forest Service, Rocky Mountain Res. Station&lt;/secondary-title&gt;&lt;/titles&gt;&lt;periodical&gt;&lt;full-title&gt;FIREMON: Fire effects monitoring and inventory system Ogden, Utah: USDA Forest Service, Rocky Mountain Res. Station&lt;/full-title&gt;&lt;/periodical&gt;&lt;pages&gt;LA25 - LA41&lt;/pages&gt;&lt;dates&gt;&lt;year&gt;2006&lt;/year&gt;&lt;/dates&gt;&lt;pub-location&gt;Fort Collins, Colorado, USA&lt;/pub-location&gt;&lt;urls&gt;&lt;/urls&gt;&lt;/record&gt;&lt;/Cite&gt;&lt;/EndNote&gt;</w:instrText>
      </w:r>
      <w:r w:rsidR="0080167A">
        <w:rPr>
          <w:rFonts w:ascii="Times New Roman" w:hAnsi="Times New Roman" w:cs="Times New Roman"/>
        </w:rPr>
        <w:fldChar w:fldCharType="separate"/>
      </w:r>
      <w:r w:rsidR="00BD2BAD">
        <w:rPr>
          <w:rFonts w:ascii="Times New Roman" w:hAnsi="Times New Roman" w:cs="Times New Roman"/>
          <w:noProof/>
        </w:rPr>
        <w:t>(</w:t>
      </w:r>
      <w:hyperlink w:anchor="_ENREF_20" w:tooltip="Key, 2006 #3464" w:history="1">
        <w:r w:rsidR="00415143">
          <w:rPr>
            <w:rFonts w:ascii="Times New Roman" w:hAnsi="Times New Roman" w:cs="Times New Roman"/>
            <w:noProof/>
          </w:rPr>
          <w:t>Key and Benson, 2006</w:t>
        </w:r>
      </w:hyperlink>
      <w:r w:rsidR="00BD2BAD">
        <w:rPr>
          <w:rFonts w:ascii="Times New Roman" w:hAnsi="Times New Roman" w:cs="Times New Roman"/>
          <w:noProof/>
        </w:rPr>
        <w:t>)</w:t>
      </w:r>
      <w:r w:rsidR="0080167A">
        <w:rPr>
          <w:rFonts w:ascii="Times New Roman" w:hAnsi="Times New Roman" w:cs="Times New Roman"/>
        </w:rPr>
        <w:fldChar w:fldCharType="end"/>
      </w:r>
      <w:r w:rsidR="0080167A">
        <w:rPr>
          <w:rFonts w:ascii="Times New Roman" w:hAnsi="Times New Roman" w:cs="Times New Roman"/>
        </w:rPr>
        <w:t xml:space="preserve"> </w:t>
      </w:r>
      <w:r>
        <w:rPr>
          <w:rFonts w:ascii="Times New Roman" w:hAnsi="Times New Roman" w:cs="Times New Roman"/>
        </w:rPr>
        <w:t>and a version of that ratio relativized to pre-fire</w:t>
      </w:r>
      <w:r w:rsidR="0011119C">
        <w:rPr>
          <w:rFonts w:ascii="Times New Roman" w:hAnsi="Times New Roman" w:cs="Times New Roman"/>
        </w:rPr>
        <w:t xml:space="preserve"> vegetation cover (RdNBR) </w:t>
      </w:r>
      <w:r w:rsidR="0011119C">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&lt;EndNote&gt;&lt;Cite&gt;&lt;Author&gt;Miller&lt;/Author&gt;&lt;Year&gt;2007&lt;/Year&gt;&lt;RecNum&gt;1132&lt;/RecNum&gt;&lt;DisplayText&gt;(Miller and Thode, 2007)&lt;/DisplayText&gt;&lt;record&gt;&lt;rec-number&gt;1132&lt;/rec-number&gt;&lt;foreign-keys&gt;&lt;key app="EN" db-id="w0ppaavf8t2zvwe9f0oxa5rcervz0wedp050" timestamp="1360098021"&gt;1132&lt;/key&gt;&lt;/foreign-keys&gt;&lt;ref-type name="Journal Article"&gt;17&lt;/ref-type&gt;&lt;contributors&gt;&lt;authors&gt;&lt;author&gt;Miller, Jay D.&lt;/author&gt;&lt;author&gt;Thode, Andrea E.&lt;/author&gt;&lt;/authors&gt;&lt;/contributors&gt;&lt;titles&gt;&lt;title&gt;Quantifying burn severity in a heterogeneous landscape with a relative version of the delta Normalized Burn Ratio (dNBR)&lt;/title&gt;&lt;secondary-title&gt;Remote Sensing of Environment&lt;/secondary-title&gt;&lt;/titles&gt;&lt;periodical&gt;&lt;full-title&gt;Remote Sensing of Environment&lt;/full-title&gt;&lt;abbr-1&gt;Remote Sens. Environ.&lt;/abbr-1&gt;&lt;abbr-2&gt;Remote Sens Environ&lt;/abbr-2&gt;&lt;/periodical&gt;&lt;pages&gt;66-80&lt;/pages&gt;&lt;volume&gt;109&lt;/volume&gt;&lt;number&gt;1&lt;/number&gt;&lt;dates&gt;&lt;year&gt;2007&lt;/year&gt;&lt;pub-dates&gt;&lt;date&gt;Jul 12&lt;/date&gt;&lt;/pub-dates&gt;&lt;/dates&gt;&lt;isbn&gt;0034-4257&lt;/isbn&gt;&lt;accession-num&gt;WOS:000247200200007&lt;/accession-num&gt;&lt;urls&gt;&lt;related-urls&gt;&lt;url&gt;&amp;lt;Go to ISI&amp;gt;://WOS:000247200200007&lt;/url&gt;&lt;/related-urls&gt;&lt;/urls&gt;&lt;electronic-resource-num&gt;10.1016/j.rse.2006.12.006&lt;/electronic-resource-num&gt;&lt;research-notes&gt;Read 15 10/26/15&amp;#xD;Skimmed&amp;#xD;This is the standard metric for assessing fire severity now. dNBR is good for assessing severity within a single burn, relativized differenced NBR (RdNBR) is better for comparing across multiple fires... Though Miller et al 2009 (RSE) is a better citation for RdNBR. &lt;/research-notes&gt;&lt;/record&gt;&lt;/Cite&gt;&lt;/EndNote&gt;</w:instrText>
      </w:r>
      <w:r w:rsidR="0011119C">
        <w:rPr>
          <w:rFonts w:ascii="Times New Roman" w:hAnsi="Times New Roman" w:cs="Times New Roman"/>
        </w:rPr>
        <w:fldChar w:fldCharType="separate"/>
      </w:r>
      <w:r w:rsidR="00BD2BAD">
        <w:rPr>
          <w:rFonts w:ascii="Times New Roman" w:hAnsi="Times New Roman" w:cs="Times New Roman"/>
          <w:noProof/>
        </w:rPr>
        <w:t>(</w:t>
      </w:r>
      <w:hyperlink w:anchor="_ENREF_33" w:tooltip="Miller, 2007 #1132" w:history="1">
        <w:r w:rsidR="00415143">
          <w:rPr>
            <w:rFonts w:ascii="Times New Roman" w:hAnsi="Times New Roman" w:cs="Times New Roman"/>
            <w:noProof/>
          </w:rPr>
          <w:t>Miller and Thode, 2007</w:t>
        </w:r>
      </w:hyperlink>
      <w:r w:rsidR="00BD2BAD">
        <w:rPr>
          <w:rFonts w:ascii="Times New Roman" w:hAnsi="Times New Roman" w:cs="Times New Roman"/>
          <w:noProof/>
        </w:rPr>
        <w:t>)</w:t>
      </w:r>
      <w:r w:rsidR="0011119C">
        <w:rPr>
          <w:rFonts w:ascii="Times New Roman" w:hAnsi="Times New Roman" w:cs="Times New Roman"/>
        </w:rPr>
        <w:fldChar w:fldCharType="end"/>
      </w:r>
      <w:r w:rsidR="0011119C">
        <w:rPr>
          <w:rFonts w:ascii="Times New Roman" w:hAnsi="Times New Roman" w:cs="Times New Roman"/>
        </w:rPr>
        <w:t xml:space="preserve">. Burn severity (the amount of dominant vegetation killed or consumed by fire within a given area) can be estimated by calibrating this ratio to field-derived data on canopy cover loss from fire, basal area loss from fire, or other composite field indices of </w:t>
      </w:r>
      <w:r w:rsidR="0011119C">
        <w:rPr>
          <w:rFonts w:ascii="Times New Roman" w:hAnsi="Times New Roman" w:cs="Times New Roman"/>
        </w:rPr>
        <w:lastRenderedPageBreak/>
        <w:t xml:space="preserve">burn intensity </w:t>
      </w:r>
      <w:r w:rsidR="0011119C">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11119C">
        <w:rPr>
          <w:rFonts w:ascii="Times New Roman" w:hAnsi="Times New Roman" w:cs="Times New Roman"/>
        </w:rPr>
      </w:r>
      <w:r w:rsidR="0011119C">
        <w:rPr>
          <w:rFonts w:ascii="Times New Roman" w:hAnsi="Times New Roman" w:cs="Times New Roman"/>
        </w:rPr>
        <w:fldChar w:fldCharType="separate"/>
      </w:r>
      <w:r w:rsidR="00BD2BAD">
        <w:rPr>
          <w:rFonts w:ascii="Times New Roman" w:hAnsi="Times New Roman" w:cs="Times New Roman"/>
          <w:noProof/>
        </w:rPr>
        <w:t>(</w:t>
      </w:r>
      <w:hyperlink w:anchor="_ENREF_28" w:tooltip="Miller, 2009 #2448"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2009a</w:t>
        </w:r>
      </w:hyperlink>
      <w:r w:rsidR="00BD2BAD">
        <w:rPr>
          <w:rFonts w:ascii="Times New Roman" w:hAnsi="Times New Roman" w:cs="Times New Roman"/>
          <w:noProof/>
        </w:rPr>
        <w:t>)</w:t>
      </w:r>
      <w:r w:rsidR="0011119C">
        <w:rPr>
          <w:rFonts w:ascii="Times New Roman" w:hAnsi="Times New Roman" w:cs="Times New Roman"/>
        </w:rPr>
        <w:fldChar w:fldCharType="end"/>
      </w:r>
      <w:r w:rsidR="0011119C">
        <w:rPr>
          <w:rFonts w:ascii="Times New Roman" w:hAnsi="Times New Roman" w:cs="Times New Roman"/>
        </w:rPr>
        <w:t xml:space="preserve">. </w:t>
      </w:r>
      <w:r w:rsidR="004868DE">
        <w:rPr>
          <w:rFonts w:ascii="Times New Roman" w:hAnsi="Times New Roman" w:cs="Times New Roman"/>
        </w:rPr>
        <w:t>Modern burn severity classifications transform a continuous variable (e.g. RdNBR) into a discrete variable</w:t>
      </w:r>
      <w:r w:rsidR="00EB2C9D">
        <w:rPr>
          <w:rFonts w:ascii="Times New Roman" w:hAnsi="Times New Roman" w:cs="Times New Roman"/>
        </w:rPr>
        <w:t xml:space="preserve">, generally at a 30-m LANDSAT </w:t>
      </w:r>
      <w:r w:rsidR="00114D8A">
        <w:rPr>
          <w:rFonts w:ascii="Times New Roman" w:hAnsi="Times New Roman" w:cs="Times New Roman"/>
        </w:rPr>
        <w:t xml:space="preserve">pixel </w:t>
      </w:r>
      <w:del w:id="21" w:author="Jens Stevens" w:date="2017-08-16T10:40:00Z">
        <w:r w:rsidR="00114D8A" w:rsidDel="00977A78">
          <w:rPr>
            <w:rFonts w:ascii="Times New Roman" w:hAnsi="Times New Roman" w:cs="Times New Roman"/>
          </w:rPr>
          <w:delText xml:space="preserve">scale </w:delText>
        </w:r>
      </w:del>
      <w:ins w:id="22" w:author="Jens Stevens" w:date="2017-08-16T10:40:00Z">
        <w:r w:rsidR="00977A78">
          <w:rPr>
            <w:rFonts w:ascii="Times New Roman" w:hAnsi="Times New Roman" w:cs="Times New Roman"/>
          </w:rPr>
          <w:t xml:space="preserve">resolution </w:t>
        </w:r>
      </w:ins>
      <w:r w:rsidR="004868DE">
        <w:rPr>
          <w:rFonts w:ascii="Times New Roman" w:hAnsi="Times New Roman" w:cs="Times New Roman"/>
        </w:rPr>
        <w:t>(e.g. “low”, “moderate” or “high” severity)</w:t>
      </w:r>
      <w:r w:rsidR="00114D8A">
        <w:rPr>
          <w:rFonts w:ascii="Times New Roman" w:hAnsi="Times New Roman" w:cs="Times New Roman"/>
        </w:rPr>
        <w:t>,</w:t>
      </w:r>
      <w:r w:rsidR="004868DE">
        <w:rPr>
          <w:rFonts w:ascii="Times New Roman" w:hAnsi="Times New Roman" w:cs="Times New Roman"/>
        </w:rPr>
        <w:t xml:space="preserve"> based on threshold values associated with particular field conditions (e.g. </w:t>
      </w:r>
      <w:r w:rsidR="00114D8A" w:rsidRPr="00601C9F">
        <w:rPr>
          <w:rFonts w:ascii="Times New Roman" w:eastAsia="MS Gothic" w:hAnsi="Times New Roman" w:cs="Times New Roman"/>
          <w:color w:val="000000"/>
        </w:rPr>
        <w:t>≤</w:t>
      </w:r>
      <w:r w:rsidR="004868DE">
        <w:rPr>
          <w:rFonts w:ascii="Times New Roman" w:hAnsi="Times New Roman" w:cs="Times New Roman"/>
        </w:rPr>
        <w:t xml:space="preserve">20%, 20-70%, or &gt;70% basal area </w:t>
      </w:r>
      <w:r w:rsidR="00114D8A">
        <w:rPr>
          <w:rFonts w:ascii="Times New Roman" w:hAnsi="Times New Roman" w:cs="Times New Roman"/>
        </w:rPr>
        <w:t>mortality</w:t>
      </w:r>
      <w:r w:rsidR="004868DE">
        <w:rPr>
          <w:rFonts w:ascii="Times New Roman" w:hAnsi="Times New Roman" w:cs="Times New Roman"/>
        </w:rPr>
        <w:t xml:space="preserve">). </w:t>
      </w:r>
      <w:r w:rsidR="00114D8A">
        <w:rPr>
          <w:rFonts w:ascii="Times New Roman" w:hAnsi="Times New Roman" w:cs="Times New Roman"/>
        </w:rPr>
        <w:t xml:space="preserve">Field validations of post-fire mixed-conifer stands mapped as “high-severity”, whether using a 70% or a 90% basal area mortality threshold, indicate these areas generally have &gt;95% basal area mortality, with 100% basal area mortality being by far the most common condition greater than 30 m from the edge of a patch mapped as “high-severity” </w:t>
      </w:r>
      <w:r w:rsidR="00114D8A">
        <w:rPr>
          <w:rFonts w:ascii="Times New Roman" w:hAnsi="Times New Roman" w:cs="Times New Roman"/>
        </w:rPr>
        <w:fldChar w:fldCharType="begin">
          <w:fldData xml:space="preserve">PEVuZE5vdGU+PENpdGU+PEF1dGhvcj5MeWRlcnNlbjwvQXV0aG9yPjxZZWFyPjIwMTY8L1llYXI+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PEVuZE5vdGU+PENpdGU+PEF1dGhvcj5MeWRlcnNlbjwvQXV0aG9yPjxZZWFyPjIwMTY8L1llYXI+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114D8A">
        <w:rPr>
          <w:rFonts w:ascii="Times New Roman" w:hAnsi="Times New Roman" w:cs="Times New Roman"/>
        </w:rPr>
      </w:r>
      <w:r w:rsidR="00114D8A">
        <w:rPr>
          <w:rFonts w:ascii="Times New Roman" w:hAnsi="Times New Roman" w:cs="Times New Roman"/>
        </w:rPr>
        <w:fldChar w:fldCharType="separate"/>
      </w:r>
      <w:r w:rsidR="00BD2BAD">
        <w:rPr>
          <w:rFonts w:ascii="Times New Roman" w:hAnsi="Times New Roman" w:cs="Times New Roman"/>
          <w:noProof/>
        </w:rPr>
        <w:t>(</w:t>
      </w:r>
      <w:hyperlink w:anchor="_ENREF_29" w:tooltip="Miller, 2015 #2745" w:history="1">
        <w:r w:rsidR="00415143">
          <w:rPr>
            <w:rFonts w:ascii="Times New Roman" w:hAnsi="Times New Roman" w:cs="Times New Roman"/>
            <w:noProof/>
          </w:rPr>
          <w:t>Miller and Quayle, 2015</w:t>
        </w:r>
      </w:hyperlink>
      <w:r w:rsidR="00BD2BAD">
        <w:rPr>
          <w:rFonts w:ascii="Times New Roman" w:hAnsi="Times New Roman" w:cs="Times New Roman"/>
          <w:noProof/>
        </w:rPr>
        <w:t xml:space="preserve">; </w:t>
      </w:r>
      <w:hyperlink w:anchor="_ENREF_23" w:tooltip="Lydersen, 2016 #3352" w:history="1">
        <w:r w:rsidR="00415143">
          <w:rPr>
            <w:rFonts w:ascii="Times New Roman" w:hAnsi="Times New Roman" w:cs="Times New Roman"/>
            <w:noProof/>
          </w:rPr>
          <w:t>Lydersen</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w:t>
      </w:r>
      <w:r w:rsidR="00114D8A">
        <w:rPr>
          <w:rFonts w:ascii="Times New Roman" w:hAnsi="Times New Roman" w:cs="Times New Roman"/>
        </w:rPr>
        <w:fldChar w:fldCharType="end"/>
      </w:r>
      <w:r w:rsidR="00114D8A">
        <w:rPr>
          <w:rFonts w:ascii="Times New Roman" w:hAnsi="Times New Roman" w:cs="Times New Roman"/>
        </w:rPr>
        <w:t>. Thus, areas of “high-severity fire” mapped in this way are reasonable approximations of “stand-replacing fire”.</w:t>
      </w:r>
    </w:p>
    <w:p w14:paraId="519CE90C" w14:textId="6CAAB550" w:rsidR="00840787" w:rsidRDefault="00114D8A" w:rsidP="00D45535">
      <w:pPr>
        <w:spacing w:line="480" w:lineRule="auto"/>
        <w:ind w:firstLine="720"/>
        <w:rPr>
          <w:rFonts w:ascii="Times New Roman" w:hAnsi="Times New Roman" w:cs="Times New Roman"/>
        </w:rPr>
      </w:pPr>
      <w:r>
        <w:rPr>
          <w:rFonts w:ascii="Times New Roman" w:hAnsi="Times New Roman" w:cs="Times New Roman"/>
        </w:rPr>
        <w:t>More recently, the term “mixed-severity</w:t>
      </w:r>
      <w:del w:id="23" w:author="Miller, Jay D -FS" w:date="2017-08-24T11:16:00Z">
        <w:r w:rsidDel="00372B2D">
          <w:rPr>
            <w:rFonts w:ascii="Times New Roman" w:hAnsi="Times New Roman" w:cs="Times New Roman"/>
          </w:rPr>
          <w:delText xml:space="preserve"> fire</w:delText>
        </w:r>
      </w:del>
      <w:r>
        <w:rPr>
          <w:rFonts w:ascii="Times New Roman" w:hAnsi="Times New Roman" w:cs="Times New Roman"/>
        </w:rPr>
        <w:t>” has become popular to describe individual fire</w:t>
      </w:r>
      <w:r w:rsidR="00840787">
        <w:rPr>
          <w:rFonts w:ascii="Times New Roman" w:hAnsi="Times New Roman" w:cs="Times New Roman"/>
        </w:rPr>
        <w:t>s</w:t>
      </w:r>
      <w:r>
        <w:rPr>
          <w:rFonts w:ascii="Times New Roman" w:hAnsi="Times New Roman" w:cs="Times New Roman"/>
        </w:rPr>
        <w:t xml:space="preserve">, or </w:t>
      </w:r>
      <w:r w:rsidR="00E8597B">
        <w:rPr>
          <w:rFonts w:ascii="Times New Roman" w:hAnsi="Times New Roman" w:cs="Times New Roman"/>
        </w:rPr>
        <w:t xml:space="preserve">characteristic effects of multiple fires (i.e. </w:t>
      </w:r>
      <w:r>
        <w:rPr>
          <w:rFonts w:ascii="Times New Roman" w:hAnsi="Times New Roman" w:cs="Times New Roman"/>
        </w:rPr>
        <w:t>fire regimes</w:t>
      </w:r>
      <w:r w:rsidR="00E8597B">
        <w:rPr>
          <w:rFonts w:ascii="Times New Roman" w:hAnsi="Times New Roman" w:cs="Times New Roman"/>
        </w:rPr>
        <w:t>)</w:t>
      </w:r>
      <w:r>
        <w:rPr>
          <w:rFonts w:ascii="Times New Roman" w:hAnsi="Times New Roman" w:cs="Times New Roman"/>
        </w:rPr>
        <w:t xml:space="preserve">, wherein </w:t>
      </w:r>
      <w:r w:rsidR="00E8597B">
        <w:rPr>
          <w:rFonts w:ascii="Times New Roman" w:hAnsi="Times New Roman" w:cs="Times New Roman"/>
        </w:rPr>
        <w:t xml:space="preserve">some fraction of </w:t>
      </w:r>
      <w:del w:id="24" w:author="Miller, Jay D -FS" w:date="2017-08-24T11:17:00Z">
        <w:r w:rsidR="00E8597B" w:rsidDel="00372B2D">
          <w:rPr>
            <w:rFonts w:ascii="Times New Roman" w:hAnsi="Times New Roman" w:cs="Times New Roman"/>
          </w:rPr>
          <w:delText>a</w:delText>
        </w:r>
      </w:del>
      <w:del w:id="25" w:author="Miller, Jay D -FS" w:date="2017-08-24T12:24:00Z">
        <w:r w:rsidR="00E8597B" w:rsidDel="005931B9">
          <w:rPr>
            <w:rFonts w:ascii="Times New Roman" w:hAnsi="Times New Roman" w:cs="Times New Roman"/>
          </w:rPr>
          <w:delText xml:space="preserve"> </w:delText>
        </w:r>
      </w:del>
      <w:r w:rsidR="00E8597B">
        <w:rPr>
          <w:rFonts w:ascii="Times New Roman" w:hAnsi="Times New Roman" w:cs="Times New Roman"/>
        </w:rPr>
        <w:t>burned area experiences stand-replacing effects</w:t>
      </w:r>
      <w:ins w:id="26" w:author="Miller, Jay D -FS" w:date="2017-08-24T11:17:00Z">
        <w:r w:rsidR="00372B2D">
          <w:rPr>
            <w:rFonts w:ascii="Times New Roman" w:hAnsi="Times New Roman" w:cs="Times New Roman"/>
          </w:rPr>
          <w:t xml:space="preserve"> </w:t>
        </w:r>
      </w:ins>
      <w:ins w:id="27" w:author="Miller, Jay D -FS" w:date="2017-08-24T12:25:00Z">
        <w:r w:rsidR="005931B9">
          <w:rPr>
            <w:rFonts w:ascii="Times New Roman" w:hAnsi="Times New Roman" w:cs="Times New Roman"/>
          </w:rPr>
          <w:t>delineated in</w:t>
        </w:r>
      </w:ins>
      <w:ins w:id="28" w:author="Miller, Jay D -FS" w:date="2017-08-24T11:17:00Z">
        <w:r w:rsidR="00372B2D">
          <w:rPr>
            <w:rFonts w:ascii="Times New Roman" w:hAnsi="Times New Roman" w:cs="Times New Roman"/>
          </w:rPr>
          <w:t xml:space="preserve"> distinct patches</w:t>
        </w:r>
      </w:ins>
      <w:r w:rsidR="00E8597B">
        <w:rPr>
          <w:rFonts w:ascii="Times New Roman" w:hAnsi="Times New Roman" w:cs="Times New Roman"/>
        </w:rPr>
        <w:t xml:space="preserve">. </w:t>
      </w:r>
      <w:r w:rsidR="0080167A">
        <w:rPr>
          <w:rFonts w:ascii="Times New Roman" w:hAnsi="Times New Roman" w:cs="Times New Roman"/>
        </w:rPr>
        <w:t xml:space="preserve">While </w:t>
      </w:r>
      <w:del w:id="29" w:author="Miller, Jay D -FS" w:date="2017-08-24T11:03:00Z">
        <w:r w:rsidR="0080167A" w:rsidDel="00B25021">
          <w:rPr>
            <w:rFonts w:ascii="Times New Roman" w:hAnsi="Times New Roman" w:cs="Times New Roman"/>
          </w:rPr>
          <w:delText>portions of fires</w:delText>
        </w:r>
      </w:del>
      <w:ins w:id="30" w:author="Miller, Jay D -FS" w:date="2017-08-24T12:27:00Z">
        <w:r w:rsidR="005931B9">
          <w:rPr>
            <w:rFonts w:ascii="Times New Roman" w:hAnsi="Times New Roman" w:cs="Times New Roman"/>
          </w:rPr>
          <w:t>patches</w:t>
        </w:r>
      </w:ins>
      <w:ins w:id="31" w:author="Miller, Jay D -FS" w:date="2017-08-24T11:05:00Z">
        <w:r w:rsidR="00B25021">
          <w:rPr>
            <w:rFonts w:ascii="Times New Roman" w:hAnsi="Times New Roman" w:cs="Times New Roman"/>
          </w:rPr>
          <w:t xml:space="preserve"> categorized </w:t>
        </w:r>
      </w:ins>
      <w:del w:id="32" w:author="Miller, Jay D -FS" w:date="2017-08-24T11:05:00Z">
        <w:r w:rsidR="0080167A" w:rsidDel="00B25021">
          <w:rPr>
            <w:rFonts w:ascii="Times New Roman" w:hAnsi="Times New Roman" w:cs="Times New Roman"/>
          </w:rPr>
          <w:delText xml:space="preserve"> mapped </w:delText>
        </w:r>
      </w:del>
      <w:r w:rsidR="0080167A">
        <w:rPr>
          <w:rFonts w:ascii="Times New Roman" w:hAnsi="Times New Roman" w:cs="Times New Roman"/>
        </w:rPr>
        <w:t xml:space="preserve">as low or moderate severity still have some tree mortality, </w:t>
      </w:r>
      <w:r w:rsidR="00E8597B">
        <w:rPr>
          <w:rFonts w:ascii="Times New Roman" w:hAnsi="Times New Roman" w:cs="Times New Roman"/>
        </w:rPr>
        <w:t>“mixed-severity fires”</w:t>
      </w:r>
      <w:r w:rsidR="00E349F8">
        <w:rPr>
          <w:rFonts w:ascii="Times New Roman" w:hAnsi="Times New Roman" w:cs="Times New Roman"/>
        </w:rPr>
        <w:t xml:space="preserve"> are commonly </w:t>
      </w:r>
      <w:r w:rsidR="0080167A">
        <w:rPr>
          <w:rFonts w:ascii="Times New Roman" w:hAnsi="Times New Roman" w:cs="Times New Roman"/>
        </w:rPr>
        <w:t>described</w:t>
      </w:r>
      <w:r w:rsidR="00E349F8">
        <w:rPr>
          <w:rFonts w:ascii="Times New Roman" w:hAnsi="Times New Roman" w:cs="Times New Roman"/>
        </w:rPr>
        <w:t xml:space="preserve"> as those </w:t>
      </w:r>
      <w:ins w:id="33" w:author="Malcolm North" w:date="2017-08-25T17:45:00Z">
        <w:r w:rsidR="00206855">
          <w:rPr>
            <w:rFonts w:ascii="Times New Roman" w:hAnsi="Times New Roman" w:cs="Times New Roman"/>
          </w:rPr>
          <w:t xml:space="preserve">with </w:t>
        </w:r>
      </w:ins>
      <w:del w:id="34" w:author="Malcolm North" w:date="2017-08-25T17:45:00Z">
        <w:r w:rsidR="00E349F8" w:rsidDel="00206855">
          <w:rPr>
            <w:rFonts w:ascii="Times New Roman" w:hAnsi="Times New Roman" w:cs="Times New Roman"/>
          </w:rPr>
          <w:delText xml:space="preserve">wherein </w:delText>
        </w:r>
      </w:del>
      <w:r w:rsidR="00E349F8">
        <w:rPr>
          <w:rFonts w:ascii="Times New Roman" w:hAnsi="Times New Roman" w:cs="Times New Roman"/>
        </w:rPr>
        <w:t xml:space="preserve">20-70% of the fire </w:t>
      </w:r>
      <w:r w:rsidR="0080167A">
        <w:rPr>
          <w:rFonts w:ascii="Times New Roman" w:hAnsi="Times New Roman" w:cs="Times New Roman"/>
        </w:rPr>
        <w:t xml:space="preserve">area </w:t>
      </w:r>
      <w:del w:id="35" w:author="Malcolm North" w:date="2017-08-25T17:45:00Z">
        <w:r w:rsidR="0080167A" w:rsidDel="00206855">
          <w:rPr>
            <w:rFonts w:ascii="Times New Roman" w:hAnsi="Times New Roman" w:cs="Times New Roman"/>
          </w:rPr>
          <w:delText>is</w:delText>
        </w:r>
        <w:r w:rsidR="00E349F8" w:rsidDel="00206855">
          <w:rPr>
            <w:rFonts w:ascii="Times New Roman" w:hAnsi="Times New Roman" w:cs="Times New Roman"/>
          </w:rPr>
          <w:delText xml:space="preserve"> mapped as</w:delText>
        </w:r>
      </w:del>
      <w:ins w:id="36" w:author="Miller, Jay D -FS" w:date="2017-08-24T11:18:00Z">
        <w:del w:id="37" w:author="Malcolm North" w:date="2017-08-25T17:45:00Z">
          <w:r w:rsidR="00CF465F" w:rsidDel="00206855">
            <w:rPr>
              <w:rFonts w:ascii="Times New Roman" w:hAnsi="Times New Roman" w:cs="Times New Roman"/>
            </w:rPr>
            <w:delText xml:space="preserve">contained </w:delText>
          </w:r>
        </w:del>
        <w:r w:rsidR="00CF465F">
          <w:rPr>
            <w:rFonts w:ascii="Times New Roman" w:hAnsi="Times New Roman" w:cs="Times New Roman"/>
          </w:rPr>
          <w:t xml:space="preserve">in </w:t>
        </w:r>
      </w:ins>
      <w:del w:id="38" w:author="Miller, Jay D -FS" w:date="2017-08-24T11:29:00Z">
        <w:r w:rsidR="00E349F8" w:rsidDel="00400651">
          <w:rPr>
            <w:rFonts w:ascii="Times New Roman" w:hAnsi="Times New Roman" w:cs="Times New Roman"/>
          </w:rPr>
          <w:delText xml:space="preserve"> </w:delText>
        </w:r>
      </w:del>
      <w:r w:rsidR="00E349F8">
        <w:rPr>
          <w:rFonts w:ascii="Times New Roman" w:hAnsi="Times New Roman" w:cs="Times New Roman"/>
        </w:rPr>
        <w:t xml:space="preserve">high-severity </w:t>
      </w:r>
      <w:ins w:id="39" w:author="Miller, Jay D -FS" w:date="2017-08-24T11:18:00Z">
        <w:r w:rsidR="00CF465F">
          <w:rPr>
            <w:rFonts w:ascii="Times New Roman" w:hAnsi="Times New Roman" w:cs="Times New Roman"/>
          </w:rPr>
          <w:t xml:space="preserve">patches </w:t>
        </w:r>
      </w:ins>
      <w:del w:id="40" w:author="Miller, Jay D -FS" w:date="2017-08-24T11:18:00Z">
        <w:r w:rsidR="00E349F8" w:rsidDel="00CF465F">
          <w:rPr>
            <w:rFonts w:ascii="Times New Roman" w:hAnsi="Times New Roman" w:cs="Times New Roman"/>
          </w:rPr>
          <w:delText>using</w:delText>
        </w:r>
      </w:del>
      <w:r w:rsidR="00E349F8">
        <w:rPr>
          <w:rFonts w:ascii="Times New Roman" w:hAnsi="Times New Roman" w:cs="Times New Roman"/>
        </w:rPr>
        <w:t xml:space="preserve"> </w:t>
      </w:r>
      <w:del w:id="41" w:author="Miller, Jay D -FS" w:date="2017-08-24T11:19:00Z">
        <w:r w:rsidR="00E349F8" w:rsidDel="00CF465F">
          <w:rPr>
            <w:rFonts w:ascii="Times New Roman" w:hAnsi="Times New Roman" w:cs="Times New Roman"/>
          </w:rPr>
          <w:delText xml:space="preserve">satellite-based classifications </w:delText>
        </w:r>
      </w:del>
      <w:r w:rsidR="00E349F8">
        <w:rPr>
          <w:rFonts w:ascii="Times New Roman" w:hAnsi="Times New Roman" w:cs="Times New Roman"/>
        </w:rPr>
        <w:fldChar w:fldCharType="begin">
          <w:fldData xml:space="preserve">PEVuZE5vdGU+PENpdGU+PEF1dGhvcj5QZXJyeTwvQXV0aG9yPjxZZWFyPjIwMTE8L1llYXI+PFJl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PEVuZE5vdGU+PENpdGU+PEF1dGhvcj5QZXJyeTwvQXV0aG9yPjxZZWFyPjIwMTE8L1llYXI+PFJl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E349F8">
        <w:rPr>
          <w:rFonts w:ascii="Times New Roman" w:hAnsi="Times New Roman" w:cs="Times New Roman"/>
        </w:rPr>
      </w:r>
      <w:r w:rsidR="00E349F8">
        <w:rPr>
          <w:rFonts w:ascii="Times New Roman" w:hAnsi="Times New Roman" w:cs="Times New Roman"/>
        </w:rPr>
        <w:fldChar w:fldCharType="separate"/>
      </w:r>
      <w:r w:rsidR="00BD2BAD">
        <w:rPr>
          <w:rFonts w:ascii="Times New Roman" w:hAnsi="Times New Roman" w:cs="Times New Roman"/>
          <w:noProof/>
        </w:rPr>
        <w:t>(</w:t>
      </w:r>
      <w:hyperlink w:anchor="_ENREF_37" w:tooltip="Perry, 2011 #2191" w:history="1">
        <w:r w:rsidR="00415143">
          <w:rPr>
            <w:rFonts w:ascii="Times New Roman" w:hAnsi="Times New Roman" w:cs="Times New Roman"/>
            <w:noProof/>
          </w:rPr>
          <w:t>Perry</w:t>
        </w:r>
        <w:r w:rsidR="00415143" w:rsidRPr="00BD2BAD">
          <w:rPr>
            <w:rFonts w:ascii="Times New Roman" w:hAnsi="Times New Roman" w:cs="Times New Roman"/>
            <w:i/>
            <w:noProof/>
          </w:rPr>
          <w:t xml:space="preserve"> et al.</w:t>
        </w:r>
        <w:r w:rsidR="00415143">
          <w:rPr>
            <w:rFonts w:ascii="Times New Roman" w:hAnsi="Times New Roman" w:cs="Times New Roman"/>
            <w:noProof/>
          </w:rPr>
          <w:t>, 2011</w:t>
        </w:r>
      </w:hyperlink>
      <w:r w:rsidR="00BD2BAD">
        <w:rPr>
          <w:rFonts w:ascii="Times New Roman" w:hAnsi="Times New Roman" w:cs="Times New Roman"/>
          <w:noProof/>
        </w:rPr>
        <w:t>)</w:t>
      </w:r>
      <w:r w:rsidR="00E349F8">
        <w:rPr>
          <w:rFonts w:ascii="Times New Roman" w:hAnsi="Times New Roman" w:cs="Times New Roman"/>
        </w:rPr>
        <w:fldChar w:fldCharType="end"/>
      </w:r>
      <w:r w:rsidR="00E349F8">
        <w:rPr>
          <w:rFonts w:ascii="Times New Roman" w:hAnsi="Times New Roman" w:cs="Times New Roman"/>
        </w:rPr>
        <w:t xml:space="preserve">. This </w:t>
      </w:r>
      <w:r w:rsidR="00DE0CAD">
        <w:rPr>
          <w:rFonts w:ascii="Times New Roman" w:hAnsi="Times New Roman" w:cs="Times New Roman"/>
        </w:rPr>
        <w:t>approach</w:t>
      </w:r>
      <w:r w:rsidR="00E349F8">
        <w:rPr>
          <w:rFonts w:ascii="Times New Roman" w:hAnsi="Times New Roman" w:cs="Times New Roman"/>
        </w:rPr>
        <w:t xml:space="preserve"> </w:t>
      </w:r>
      <w:del w:id="42" w:author="Miller, Jay D -FS" w:date="2017-08-24T11:22:00Z">
        <w:r w:rsidR="00E349F8" w:rsidDel="00CF465F">
          <w:rPr>
            <w:rFonts w:ascii="Times New Roman" w:hAnsi="Times New Roman" w:cs="Times New Roman"/>
          </w:rPr>
          <w:delText xml:space="preserve">highlights </w:delText>
        </w:r>
      </w:del>
      <w:ins w:id="43" w:author="Miller, Jay D -FS" w:date="2017-08-24T11:22:00Z">
        <w:r w:rsidR="00CF465F">
          <w:rPr>
            <w:rFonts w:ascii="Times New Roman" w:hAnsi="Times New Roman" w:cs="Times New Roman"/>
          </w:rPr>
          <w:t xml:space="preserve">relies upon the concept </w:t>
        </w:r>
      </w:ins>
      <w:r w:rsidR="0080167A">
        <w:rPr>
          <w:rFonts w:ascii="Times New Roman" w:hAnsi="Times New Roman" w:cs="Times New Roman"/>
        </w:rPr>
        <w:t>that</w:t>
      </w:r>
      <w:r w:rsidR="009915F8">
        <w:rPr>
          <w:rFonts w:ascii="Times New Roman" w:hAnsi="Times New Roman" w:cs="Times New Roman"/>
        </w:rPr>
        <w:t xml:space="preserve"> patches of stand-replacing fire </w:t>
      </w:r>
      <w:ins w:id="44" w:author="Miller, Jay D -FS" w:date="2017-08-24T11:22:00Z">
        <w:r w:rsidR="00CF465F">
          <w:rPr>
            <w:rFonts w:ascii="Times New Roman" w:hAnsi="Times New Roman" w:cs="Times New Roman"/>
          </w:rPr>
          <w:t xml:space="preserve">are </w:t>
        </w:r>
      </w:ins>
      <w:r w:rsidR="009915F8">
        <w:rPr>
          <w:rFonts w:ascii="Times New Roman" w:hAnsi="Times New Roman" w:cs="Times New Roman"/>
        </w:rPr>
        <w:t xml:space="preserve">of </w:t>
      </w:r>
      <w:r w:rsidR="007A51C4" w:rsidRPr="007A51C4">
        <w:rPr>
          <w:rFonts w:ascii="Times New Roman" w:hAnsi="Times New Roman" w:cs="Times New Roman"/>
          <w:i/>
        </w:rPr>
        <w:t xml:space="preserve">ecologically </w:t>
      </w:r>
      <w:r w:rsidR="009915F8" w:rsidRPr="007A51C4">
        <w:rPr>
          <w:rFonts w:ascii="Times New Roman" w:hAnsi="Times New Roman" w:cs="Times New Roman"/>
          <w:i/>
        </w:rPr>
        <w:t>meaningful size</w:t>
      </w:r>
      <w:del w:id="45" w:author="Miller, Jay D -FS" w:date="2017-08-24T12:31:00Z">
        <w:r w:rsidR="009915F8" w:rsidDel="005931B9">
          <w:rPr>
            <w:rFonts w:ascii="Times New Roman" w:hAnsi="Times New Roman" w:cs="Times New Roman"/>
          </w:rPr>
          <w:delText xml:space="preserve"> </w:delText>
        </w:r>
      </w:del>
      <w:del w:id="46" w:author="Miller, Jay D -FS" w:date="2017-08-24T11:22:00Z">
        <w:r w:rsidR="009915F8" w:rsidDel="00CF465F">
          <w:rPr>
            <w:rFonts w:ascii="Times New Roman" w:hAnsi="Times New Roman" w:cs="Times New Roman"/>
          </w:rPr>
          <w:delText xml:space="preserve">are those </w:delText>
        </w:r>
        <w:r w:rsidR="00DE0CAD" w:rsidDel="00CF465F">
          <w:rPr>
            <w:rFonts w:ascii="Times New Roman" w:hAnsi="Times New Roman" w:cs="Times New Roman"/>
          </w:rPr>
          <w:delText>mapped</w:delText>
        </w:r>
        <w:r w:rsidR="009915F8" w:rsidDel="00CF465F">
          <w:rPr>
            <w:rFonts w:ascii="Times New Roman" w:hAnsi="Times New Roman" w:cs="Times New Roman"/>
          </w:rPr>
          <w:delText xml:space="preserve"> as </w:delText>
        </w:r>
      </w:del>
      <w:del w:id="47" w:author="Miller, Jay D -FS" w:date="2017-08-24T12:31:00Z">
        <w:r w:rsidR="009915F8" w:rsidDel="005931B9">
          <w:rPr>
            <w:rFonts w:ascii="Times New Roman" w:hAnsi="Times New Roman" w:cs="Times New Roman"/>
          </w:rPr>
          <w:delText>“high-severity”</w:delText>
        </w:r>
      </w:del>
      <w:r w:rsidR="009B5FCA">
        <w:rPr>
          <w:rFonts w:ascii="Times New Roman" w:hAnsi="Times New Roman" w:cs="Times New Roman"/>
        </w:rPr>
        <w:t xml:space="preserve"> </w:t>
      </w:r>
      <w:r w:rsidR="009B5FCA">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9B5FCA">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9B5FCA">
        <w:rPr>
          <w:rFonts w:ascii="Times New Roman" w:hAnsi="Times New Roman" w:cs="Times New Roman"/>
        </w:rPr>
        <w:fldChar w:fldCharType="end"/>
      </w:r>
      <w:r w:rsidR="009915F8">
        <w:rPr>
          <w:rFonts w:ascii="Times New Roman" w:hAnsi="Times New Roman" w:cs="Times New Roman"/>
        </w:rPr>
        <w:t>.</w:t>
      </w:r>
      <w:r w:rsidR="00E349F8">
        <w:rPr>
          <w:rFonts w:ascii="Times New Roman" w:hAnsi="Times New Roman" w:cs="Times New Roman"/>
        </w:rPr>
        <w:t xml:space="preserve"> </w:t>
      </w:r>
      <w:r w:rsidR="00840787">
        <w:rPr>
          <w:rFonts w:ascii="Times New Roman" w:hAnsi="Times New Roman" w:cs="Times New Roman"/>
        </w:rPr>
        <w:t xml:space="preserve">Mixed-severity fires </w:t>
      </w:r>
      <w:del w:id="48" w:author="Miller, Jay D -FS" w:date="2017-08-24T11:19:00Z">
        <w:r w:rsidR="00840787" w:rsidDel="00CF465F">
          <w:rPr>
            <w:rFonts w:ascii="Times New Roman" w:hAnsi="Times New Roman" w:cs="Times New Roman"/>
          </w:rPr>
          <w:delText>generally produce</w:delText>
        </w:r>
      </w:del>
      <w:ins w:id="49" w:author="Miller, Jay D -FS" w:date="2017-08-24T11:19:00Z">
        <w:r w:rsidR="00CF465F">
          <w:rPr>
            <w:rFonts w:ascii="Times New Roman" w:hAnsi="Times New Roman" w:cs="Times New Roman"/>
          </w:rPr>
          <w:t xml:space="preserve">are </w:t>
        </w:r>
      </w:ins>
      <w:ins w:id="50" w:author="Miller, Jay D -FS" w:date="2017-08-24T11:20:00Z">
        <w:r w:rsidR="00CF465F">
          <w:rPr>
            <w:rFonts w:ascii="Times New Roman" w:hAnsi="Times New Roman" w:cs="Times New Roman"/>
          </w:rPr>
          <w:t xml:space="preserve">therefore </w:t>
        </w:r>
      </w:ins>
      <w:ins w:id="51" w:author="Miller, Jay D -FS" w:date="2017-08-24T11:19:00Z">
        <w:r w:rsidR="00CF465F">
          <w:rPr>
            <w:rFonts w:ascii="Times New Roman" w:hAnsi="Times New Roman" w:cs="Times New Roman"/>
          </w:rPr>
          <w:t>comprised of</w:t>
        </w:r>
      </w:ins>
      <w:r w:rsidR="00840787">
        <w:rPr>
          <w:rFonts w:ascii="Times New Roman" w:hAnsi="Times New Roman" w:cs="Times New Roman"/>
        </w:rPr>
        <w:t xml:space="preserve"> discrete patches of stand-replacing fire, eventually filled in by grass, shrubs, or tree regeneration, surrounded by surviving forest that burned at low- to moderate-severity.</w:t>
      </w:r>
      <w:r w:rsidR="00BC301A">
        <w:rPr>
          <w:rFonts w:ascii="Times New Roman" w:hAnsi="Times New Roman" w:cs="Times New Roman"/>
        </w:rPr>
        <w:t xml:space="preserve"> </w:t>
      </w:r>
      <w:r w:rsidR="00840787">
        <w:rPr>
          <w:rFonts w:ascii="Times New Roman" w:hAnsi="Times New Roman" w:cs="Times New Roman"/>
        </w:rPr>
        <w:t xml:space="preserve">While the “patchy” nature of mixed-severity fires leads to a wide range of potential </w:t>
      </w:r>
      <w:ins w:id="52" w:author="Jens Stevens" w:date="2017-08-18T16:57:00Z">
        <w:r w:rsidR="007F386F">
          <w:rPr>
            <w:rFonts w:ascii="Times New Roman" w:hAnsi="Times New Roman" w:cs="Times New Roman"/>
          </w:rPr>
          <w:t xml:space="preserve">stand-replacing </w:t>
        </w:r>
      </w:ins>
      <w:r w:rsidR="00840787">
        <w:rPr>
          <w:rFonts w:ascii="Times New Roman" w:hAnsi="Times New Roman" w:cs="Times New Roman"/>
        </w:rPr>
        <w:t>patch sizes and shape</w:t>
      </w:r>
      <w:r w:rsidR="00462B82">
        <w:rPr>
          <w:rFonts w:ascii="Times New Roman" w:hAnsi="Times New Roman" w:cs="Times New Roman"/>
        </w:rPr>
        <w:t xml:space="preserve">s, the conventional definition of </w:t>
      </w:r>
      <w:ins w:id="53" w:author="Miller, Jay D -FS" w:date="2017-08-24T11:09:00Z">
        <w:r w:rsidR="00372B2D">
          <w:rPr>
            <w:rFonts w:ascii="Times New Roman" w:hAnsi="Times New Roman" w:cs="Times New Roman"/>
          </w:rPr>
          <w:t xml:space="preserve">a </w:t>
        </w:r>
      </w:ins>
      <w:r w:rsidR="00462B82">
        <w:rPr>
          <w:rFonts w:ascii="Times New Roman" w:hAnsi="Times New Roman" w:cs="Times New Roman"/>
        </w:rPr>
        <w:t xml:space="preserve">mixed-severity fire says nothing about these attributes. Percent high-severity is a useful way to measure fire effects and compare among multiple fires, as it is easily derived and </w:t>
      </w:r>
      <w:r w:rsidR="000042C3">
        <w:rPr>
          <w:rFonts w:ascii="Times New Roman" w:hAnsi="Times New Roman" w:cs="Times New Roman"/>
        </w:rPr>
        <w:t>interpreted</w:t>
      </w:r>
      <w:r w:rsidR="00462B82">
        <w:rPr>
          <w:rFonts w:ascii="Times New Roman" w:hAnsi="Times New Roman" w:cs="Times New Roman"/>
        </w:rPr>
        <w:t xml:space="preserve"> </w:t>
      </w:r>
      <w:r w:rsidR="00462B82">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&lt;EndNote&gt;&lt;Cite&gt;&lt;Author&gt;Miller&lt;/Author&gt;&lt;Year&gt;2009&lt;/Year&gt;&lt;RecNum&gt;5&lt;/RecNum&gt;&lt;DisplayText&gt;(Miller&lt;style face="italic"&gt; et al.&lt;/style&gt;, 2009b)&lt;/DisplayText&gt;&lt;record&gt;&lt;rec-number&gt;5&lt;/rec-number&gt;&lt;foreign-keys&gt;&lt;key app="EN" db-id="w0ppaavf8t2zvwe9f0oxa5rcervz0wedp050" timestamp="0"&gt;5&lt;/key&gt;&lt;/foreign-keys&gt;&lt;ref-type name="Journal Article"&gt;17&lt;/ref-type&gt;&lt;contributors&gt;&lt;authors&gt;&lt;author&gt;Miller, J. D.&lt;/author&gt;&lt;author&gt;Safford, H. D.&lt;/author&gt;&lt;author&gt;Crimmins, M.&lt;/author&gt;&lt;author&gt;Thode, A. E.&lt;/author&gt;&lt;/authors&gt;&lt;/contributors&gt;&lt;titles&gt;&lt;title&gt;Quantitative evidence for increasing forest fire severity in the Sierra Nevada and southern Cascade Mountains, California and Nevada, USA&lt;/title&gt;&lt;secondary-title&gt;Ecosystems&lt;/secondary-title&gt;&lt;/titles&gt;&lt;periodical&gt;&lt;full-title&gt;Ecosystems&lt;/full-title&gt;&lt;abbr-1&gt;Ecosystems&lt;/abbr-1&gt;&lt;abbr-2&gt;Ecosystems&lt;/abbr-2&gt;&lt;/periodical&gt;&lt;pages&gt;16-32&lt;/pages&gt;&lt;volume&gt;12&lt;/volume&gt;&lt;number&gt;1&lt;/number&gt;&lt;dates&gt;&lt;year&gt;2009&lt;/year&gt;&lt;/dates&gt;&lt;isbn&gt;1432-9840&lt;/isbn&gt;&lt;accession-num&gt;WOS:000263794200002&lt;/accession-num&gt;&lt;urls&gt;&lt;related-urls&gt;&lt;url&gt;&amp;lt;Go to ISI&amp;gt;://WOS:000263794200002 &lt;/url&gt;&lt;/related-urls&gt;&lt;/urls&gt;&lt;electronic-resource-num&gt;10.1007/s10021-008-9201-9&lt;/electronic-resource-num&gt;&lt;research-notes&gt;Read 10 10/2/10 b&amp;#xD;Used remote sensing and ground truthing to show that the percentage of fire area that is high severity has increased from 1984-2004; precipitation and temperature have also increased, so the increased severity is at least partially attributable to fuels buildup.  Also showed that increase in fire size and total area burned is higher than from 1908-1984 (but still lower than historic averages).&lt;/research-notes&gt;&lt;/record&gt;&lt;/Cite&gt;&lt;/EndNote&gt;</w:instrText>
      </w:r>
      <w:r w:rsidR="00462B82">
        <w:rPr>
          <w:rFonts w:ascii="Times New Roman" w:hAnsi="Times New Roman" w:cs="Times New Roman"/>
        </w:rPr>
        <w:fldChar w:fldCharType="separate"/>
      </w:r>
      <w:r w:rsidR="00BD2BAD">
        <w:rPr>
          <w:rFonts w:ascii="Times New Roman" w:hAnsi="Times New Roman" w:cs="Times New Roman"/>
          <w:noProof/>
        </w:rPr>
        <w:t>(</w:t>
      </w:r>
      <w:hyperlink w:anchor="_ENREF_31" w:tooltip="Miller, 2009 #5"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2009b</w:t>
        </w:r>
      </w:hyperlink>
      <w:r w:rsidR="00BD2BAD">
        <w:rPr>
          <w:rFonts w:ascii="Times New Roman" w:hAnsi="Times New Roman" w:cs="Times New Roman"/>
          <w:noProof/>
        </w:rPr>
        <w:t>)</w:t>
      </w:r>
      <w:r w:rsidR="00462B82">
        <w:rPr>
          <w:rFonts w:ascii="Times New Roman" w:hAnsi="Times New Roman" w:cs="Times New Roman"/>
        </w:rPr>
        <w:fldChar w:fldCharType="end"/>
      </w:r>
      <w:ins w:id="54" w:author="Jens Stevens" w:date="2017-08-16T10:42:00Z">
        <w:r w:rsidR="00977A78">
          <w:rPr>
            <w:rFonts w:ascii="Times New Roman" w:hAnsi="Times New Roman" w:cs="Times New Roman"/>
          </w:rPr>
          <w:t xml:space="preserve">. </w:t>
        </w:r>
      </w:ins>
      <w:del w:id="55" w:author="Jens Stevens" w:date="2017-08-16T10:42:00Z">
        <w:r w:rsidR="00462B82" w:rsidDel="00977A78">
          <w:rPr>
            <w:rFonts w:ascii="Times New Roman" w:hAnsi="Times New Roman" w:cs="Times New Roman"/>
          </w:rPr>
          <w:delText>, but</w:delText>
        </w:r>
      </w:del>
      <w:ins w:id="56" w:author="Jens Stevens" w:date="2017-08-16T10:42:00Z">
        <w:r w:rsidR="00977A78">
          <w:rPr>
            <w:rFonts w:ascii="Times New Roman" w:hAnsi="Times New Roman" w:cs="Times New Roman"/>
          </w:rPr>
          <w:t>However,</w:t>
        </w:r>
      </w:ins>
      <w:r w:rsidR="00462B82">
        <w:rPr>
          <w:rFonts w:ascii="Times New Roman" w:hAnsi="Times New Roman" w:cs="Times New Roman"/>
        </w:rPr>
        <w:t xml:space="preserve"> fires where the stand-</w:t>
      </w:r>
      <w:r w:rsidR="00462B82">
        <w:rPr>
          <w:rFonts w:ascii="Times New Roman" w:hAnsi="Times New Roman" w:cs="Times New Roman"/>
        </w:rPr>
        <w:lastRenderedPageBreak/>
        <w:t xml:space="preserve">replacing effects are concentrated in </w:t>
      </w:r>
      <w:r w:rsidR="000042C3">
        <w:rPr>
          <w:rFonts w:ascii="Times New Roman" w:hAnsi="Times New Roman" w:cs="Times New Roman"/>
        </w:rPr>
        <w:t xml:space="preserve">a </w:t>
      </w:r>
      <w:r w:rsidR="00462B82">
        <w:rPr>
          <w:rFonts w:ascii="Times New Roman" w:hAnsi="Times New Roman" w:cs="Times New Roman"/>
        </w:rPr>
        <w:t xml:space="preserve">few large patches are much more susceptible to dispersal limitation </w:t>
      </w:r>
      <w:r w:rsidR="005D47EC">
        <w:rPr>
          <w:rFonts w:ascii="Times New Roman" w:hAnsi="Times New Roman" w:cs="Times New Roman"/>
        </w:rPr>
        <w:t>of</w:t>
      </w:r>
      <w:r w:rsidR="00462B82">
        <w:rPr>
          <w:rFonts w:ascii="Times New Roman" w:hAnsi="Times New Roman" w:cs="Times New Roman"/>
        </w:rPr>
        <w:t xml:space="preserve"> regenerating conifers</w:t>
      </w:r>
      <w:ins w:id="57" w:author="Jens Stevens" w:date="2017-08-16T10:41:00Z">
        <w:r w:rsidR="00977A78">
          <w:rPr>
            <w:rFonts w:ascii="Times New Roman" w:hAnsi="Times New Roman" w:cs="Times New Roman"/>
          </w:rPr>
          <w:t>, and therefore prolonged type conversion to non-forest vegetation,</w:t>
        </w:r>
      </w:ins>
      <w:r w:rsidR="00462B82">
        <w:rPr>
          <w:rFonts w:ascii="Times New Roman" w:hAnsi="Times New Roman" w:cs="Times New Roman"/>
        </w:rPr>
        <w:t xml:space="preserve"> compared to fires with </w:t>
      </w:r>
      <w:r w:rsidR="000042C3">
        <w:rPr>
          <w:rFonts w:ascii="Times New Roman" w:hAnsi="Times New Roman" w:cs="Times New Roman"/>
        </w:rPr>
        <w:t xml:space="preserve">a </w:t>
      </w:r>
      <w:r w:rsidR="00462B82">
        <w:rPr>
          <w:rFonts w:ascii="Times New Roman" w:hAnsi="Times New Roman" w:cs="Times New Roman"/>
        </w:rPr>
        <w:t>similar percent high severity but more smaller patches</w:t>
      </w:r>
      <w:r w:rsidR="005D47EC">
        <w:rPr>
          <w:rFonts w:ascii="Times New Roman" w:hAnsi="Times New Roman" w:cs="Times New Roman"/>
        </w:rPr>
        <w:t xml:space="preserve"> </w:t>
      </w:r>
      <w:r w:rsidR="005D47EC">
        <w:rPr>
          <w:rFonts w:ascii="Times New Roman" w:hAnsi="Times New Roman" w:cs="Times New Roman"/>
        </w:rPr>
        <w:fldChar w:fldCharType="begin">
          <w:fldData xml:space="preserve">PEVuZE5vdGU+PENpdGU+PEF1dGhvcj5Dcm90dGVhdTwvQXV0aG9yPjxZZWFyPjIwMTM8L1llYXI+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PC9wZXJpb2RpY2FsPjxwYWdlcz4xMDMtMTEyPC9wYWdlcz48dm9sdW1lPjI4Nzwvdm9sdW1lPjxu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PEVuZE5vdGU+PENpdGU+PEF1dGhvcj5Dcm90dGVhdTwvQXV0aG9yPjxZZWFyPjIwMTM8L1llYXI+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PC9wZXJpb2RpY2FsPjxwYWdlcz4xMDMtMTEyPC9wYWdlcz48dm9sdW1lPjI4Nzwvdm9sdW1lPjxu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5D47EC">
        <w:rPr>
          <w:rFonts w:ascii="Times New Roman" w:hAnsi="Times New Roman" w:cs="Times New Roman"/>
        </w:rPr>
      </w:r>
      <w:r w:rsidR="005D47EC">
        <w:rPr>
          <w:rFonts w:ascii="Times New Roman" w:hAnsi="Times New Roman" w:cs="Times New Roman"/>
        </w:rPr>
        <w:fldChar w:fldCharType="separate"/>
      </w:r>
      <w:r w:rsidR="00BD2BAD">
        <w:rPr>
          <w:rFonts w:ascii="Times New Roman" w:hAnsi="Times New Roman" w:cs="Times New Roman"/>
          <w:noProof/>
        </w:rPr>
        <w:t>(</w:t>
      </w:r>
      <w:hyperlink w:anchor="_ENREF_10" w:tooltip="Crotteau, 2013 #1226" w:history="1">
        <w:r w:rsidR="00415143">
          <w:rPr>
            <w:rFonts w:ascii="Times New Roman" w:hAnsi="Times New Roman" w:cs="Times New Roman"/>
            <w:noProof/>
          </w:rPr>
          <w:t>Crotteau</w:t>
        </w:r>
        <w:r w:rsidR="00415143" w:rsidRPr="00BD2BAD">
          <w:rPr>
            <w:rFonts w:ascii="Times New Roman" w:hAnsi="Times New Roman" w:cs="Times New Roman"/>
            <w:i/>
            <w:noProof/>
          </w:rPr>
          <w:t xml:space="preserve"> et al.</w:t>
        </w:r>
        <w:r w:rsidR="00415143">
          <w:rPr>
            <w:rFonts w:ascii="Times New Roman" w:hAnsi="Times New Roman" w:cs="Times New Roman"/>
            <w:noProof/>
          </w:rPr>
          <w:t>, 2013</w:t>
        </w:r>
      </w:hyperlink>
      <w:r w:rsidR="00BD2BAD">
        <w:rPr>
          <w:rFonts w:ascii="Times New Roman" w:hAnsi="Times New Roman" w:cs="Times New Roman"/>
          <w:noProof/>
        </w:rPr>
        <w:t xml:space="preserve">; </w:t>
      </w:r>
      <w:hyperlink w:anchor="_ENREF_19" w:tooltip="Kemp, 2016 #3314" w:history="1">
        <w:r w:rsidR="00415143">
          <w:rPr>
            <w:rFonts w:ascii="Times New Roman" w:hAnsi="Times New Roman" w:cs="Times New Roman"/>
            <w:noProof/>
          </w:rPr>
          <w:t>Kemp</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 xml:space="preserve">; </w:t>
      </w:r>
      <w:hyperlink w:anchor="_ENREF_53" w:tooltip="Welch, 2016 #3351" w:history="1">
        <w:r w:rsidR="00415143">
          <w:rPr>
            <w:rFonts w:ascii="Times New Roman" w:hAnsi="Times New Roman" w:cs="Times New Roman"/>
            <w:noProof/>
          </w:rPr>
          <w:t>Welch</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w:t>
      </w:r>
      <w:r w:rsidR="005D47EC">
        <w:rPr>
          <w:rFonts w:ascii="Times New Roman" w:hAnsi="Times New Roman" w:cs="Times New Roman"/>
        </w:rPr>
        <w:fldChar w:fldCharType="end"/>
      </w:r>
      <w:r w:rsidR="00462B82">
        <w:rPr>
          <w:rFonts w:ascii="Times New Roman" w:hAnsi="Times New Roman" w:cs="Times New Roman"/>
        </w:rPr>
        <w:t xml:space="preserve">. For instance, the 2013 Rim Fire in California’s Sierra Nevada had a relatively modest proportion of burned area mapped as high severity (~35%) but </w:t>
      </w:r>
      <w:r w:rsidR="000042C3">
        <w:rPr>
          <w:rFonts w:ascii="Times New Roman" w:hAnsi="Times New Roman" w:cs="Times New Roman"/>
        </w:rPr>
        <w:t xml:space="preserve">contained </w:t>
      </w:r>
      <w:r w:rsidR="00462B82">
        <w:rPr>
          <w:rFonts w:ascii="Times New Roman" w:hAnsi="Times New Roman" w:cs="Times New Roman"/>
        </w:rPr>
        <w:t>some of the largest contiguous patches of stand-replacing fire found anywhere in the modern record</w:t>
      </w:r>
      <w:r w:rsidR="001422F4">
        <w:rPr>
          <w:rFonts w:ascii="Times New Roman" w:hAnsi="Times New Roman" w:cs="Times New Roman"/>
        </w:rPr>
        <w:t xml:space="preserve"> </w:t>
      </w:r>
      <w:r w:rsidR="001422F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&lt;EndNote&gt;&lt;Cite&gt;&lt;Author&gt;Lydersen&lt;/Author&gt;&lt;Year&gt;2017&lt;/Year&gt;&lt;RecNum&gt;3470&lt;/RecNum&gt;&lt;DisplayText&gt;(Lydersen&lt;style face="italic"&gt; et al.&lt;/style&gt;, 2017)&lt;/DisplayText&gt;&lt;record&gt;&lt;rec-number&gt;3470&lt;/rec-number&gt;&lt;foreign-keys&gt;&lt;key app="EN" db-id="w0ppaavf8t2zvwe9f0oxa5rcervz0wedp050" timestamp="1498156852"&gt;3470&lt;/key&gt;&lt;/foreign-keys&gt;&lt;ref-type name="Journal Article"&gt;17&lt;/ref-type&gt;&lt;contributors&gt;&lt;authors&gt;&lt;author&gt;Lydersen, Jamie M.&lt;/author&gt;&lt;author&gt;Collins, Brandon M.&lt;/author&gt;&lt;author&gt;Brooks, Matthew L.&lt;/author&gt;&lt;author&gt;Matchett, J. R.&lt;/author&gt;&lt;author&gt;Shive, Kristen L.&lt;/author&gt;&lt;author&gt;Povak, Nicholas A.&lt;/author&gt;&lt;author&gt;Smith, D. F.&lt;/author&gt;&lt;/authors&gt;&lt;/contributors&gt;&lt;titles&gt;&lt;title&gt;Evidence of fuels management and fire weather influencing fire severity in an extreme fire event&lt;/title&gt;&lt;secondary-title&gt;Ecological Applications&lt;/secondary-title&gt;&lt;/titles&gt;&lt;periodical&gt;&lt;full-title&gt;Ecological Applications&lt;/full-title&gt;&lt;abbr-1&gt;Ecol. Appl.&lt;/abbr-1&gt;&lt;abbr-2&gt;Ecol Appl&lt;/abbr-2&gt;&lt;/periodical&gt;&lt;volume&gt;&lt;style face="italic" font="default" size="100%"&gt;in press&lt;/style&gt;&lt;/volume&gt;&lt;dates&gt;&lt;year&gt;2017&lt;/year&gt;&lt;/dates&gt;&lt;urls&gt;&lt;/urls&gt;&lt;/record&gt;&lt;/Cite&gt;&lt;/EndNote&gt;</w:instrText>
      </w:r>
      <w:r w:rsidR="001422F4">
        <w:rPr>
          <w:rFonts w:ascii="Times New Roman" w:hAnsi="Times New Roman" w:cs="Times New Roman"/>
        </w:rPr>
        <w:fldChar w:fldCharType="separate"/>
      </w:r>
      <w:r w:rsidR="00BD2BAD">
        <w:rPr>
          <w:rFonts w:ascii="Times New Roman" w:hAnsi="Times New Roman" w:cs="Times New Roman"/>
          <w:noProof/>
        </w:rPr>
        <w:t>(</w:t>
      </w:r>
      <w:hyperlink w:anchor="_ENREF_22" w:tooltip="Lydersen, 2017 #3470" w:history="1">
        <w:r w:rsidR="00415143">
          <w:rPr>
            <w:rFonts w:ascii="Times New Roman" w:hAnsi="Times New Roman" w:cs="Times New Roman"/>
            <w:noProof/>
          </w:rPr>
          <w:t>Lydersen</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1422F4">
        <w:rPr>
          <w:rFonts w:ascii="Times New Roman" w:hAnsi="Times New Roman" w:cs="Times New Roman"/>
        </w:rPr>
        <w:fldChar w:fldCharType="end"/>
      </w:r>
      <w:r w:rsidR="005D47EC">
        <w:rPr>
          <w:rFonts w:ascii="Times New Roman" w:hAnsi="Times New Roman" w:cs="Times New Roman"/>
        </w:rPr>
        <w:t xml:space="preserve">. Thus, there is a need to update previous research on trends in the modern burn severity record by accounting explicitly for </w:t>
      </w:r>
      <w:r w:rsidR="000042C3">
        <w:rPr>
          <w:rFonts w:ascii="Times New Roman" w:hAnsi="Times New Roman" w:cs="Times New Roman"/>
        </w:rPr>
        <w:t xml:space="preserve">the </w:t>
      </w:r>
      <w:r w:rsidR="005D47EC">
        <w:rPr>
          <w:rFonts w:ascii="Times New Roman" w:hAnsi="Times New Roman" w:cs="Times New Roman"/>
        </w:rPr>
        <w:t>size and shape</w:t>
      </w:r>
      <w:r w:rsidR="000A22E1">
        <w:rPr>
          <w:rFonts w:ascii="Times New Roman" w:hAnsi="Times New Roman" w:cs="Times New Roman"/>
        </w:rPr>
        <w:t xml:space="preserve"> of stand-replacing patches </w:t>
      </w:r>
      <w:r w:rsidR="000A22E1">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0A22E1">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0A22E1">
        <w:rPr>
          <w:rFonts w:ascii="Times New Roman" w:hAnsi="Times New Roman" w:cs="Times New Roman"/>
        </w:rPr>
        <w:fldChar w:fldCharType="end"/>
      </w:r>
      <w:r w:rsidR="008C3D2C">
        <w:rPr>
          <w:rFonts w:ascii="Times New Roman" w:hAnsi="Times New Roman" w:cs="Times New Roman"/>
        </w:rPr>
        <w:t>.</w:t>
      </w:r>
    </w:p>
    <w:p w14:paraId="19454C4E" w14:textId="2DE5A5AF" w:rsidR="00445631" w:rsidRDefault="00F16D7A" w:rsidP="00D45535">
      <w:pPr>
        <w:spacing w:line="480" w:lineRule="auto"/>
        <w:ind w:firstLine="720"/>
        <w:rPr>
          <w:rFonts w:ascii="Times New Roman" w:hAnsi="Times New Roman" w:cs="Times New Roman"/>
        </w:rPr>
      </w:pPr>
      <w:r>
        <w:rPr>
          <w:rFonts w:ascii="Times New Roman" w:hAnsi="Times New Roman" w:cs="Times New Roman"/>
        </w:rPr>
        <w:t xml:space="preserve">Our objective was to document trends in stand-replacing patch configuration in California’s mixed-conifer forest ecoregion over the past 33 years, using a novel metric developed to describe how much stand-replacing patch area remains with increasing distance inward from patch edges </w:t>
      </w:r>
      <w:r>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6F5BCD">
        <w:rPr>
          <w:rFonts w:ascii="Times New Roman" w:hAnsi="Times New Roman" w:cs="Times New Roman"/>
        </w:rPr>
        <w:t xml:space="preserve"> The stand-replacing decay coefficient (SDC) is related to fire size, high-severity area, and proportion high-severity, as well as conventional landscape metrics such as patch edge:area ratio </w:t>
      </w:r>
      <w:r w:rsidR="006F5BCD">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6F5BCD">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6F5BCD">
        <w:rPr>
          <w:rFonts w:ascii="Times New Roman" w:hAnsi="Times New Roman" w:cs="Times New Roman"/>
        </w:rPr>
        <w:fldChar w:fldCharType="end"/>
      </w:r>
      <w:r w:rsidR="006F5BCD">
        <w:rPr>
          <w:rFonts w:ascii="Times New Roman" w:hAnsi="Times New Roman" w:cs="Times New Roman"/>
        </w:rPr>
        <w:t xml:space="preserve">. However, this metric is more biologically relevant than </w:t>
      </w:r>
      <w:r w:rsidR="000042C3">
        <w:rPr>
          <w:rFonts w:ascii="Times New Roman" w:hAnsi="Times New Roman" w:cs="Times New Roman"/>
        </w:rPr>
        <w:t>traditional</w:t>
      </w:r>
      <w:r w:rsidR="006F5BCD">
        <w:rPr>
          <w:rFonts w:ascii="Times New Roman" w:hAnsi="Times New Roman" w:cs="Times New Roman"/>
        </w:rPr>
        <w:t xml:space="preserve"> metrics because it explicitly accounts for distance to seed source within stand-replacing patches, and </w:t>
      </w:r>
      <w:r w:rsidR="00DD1DE4">
        <w:rPr>
          <w:rFonts w:ascii="Times New Roman" w:hAnsi="Times New Roman" w:cs="Times New Roman"/>
        </w:rPr>
        <w:t xml:space="preserve">as a single metric </w:t>
      </w:r>
      <w:r w:rsidR="006F5BCD">
        <w:rPr>
          <w:rFonts w:ascii="Times New Roman" w:hAnsi="Times New Roman" w:cs="Times New Roman"/>
        </w:rPr>
        <w:t xml:space="preserve">it distinguishes among fires that may be similar in terms of fire size or proportion high-severity but differ strongly in aggregate distance to seed source, without needing to specify a specific (and arbitrary) dispersal limitation distance </w:t>
      </w:r>
      <w:r w:rsidR="006F5BCD">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6F5BCD">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6F5BCD">
        <w:rPr>
          <w:rFonts w:ascii="Times New Roman" w:hAnsi="Times New Roman" w:cs="Times New Roman"/>
        </w:rPr>
        <w:fldChar w:fldCharType="end"/>
      </w:r>
      <w:r w:rsidR="006F5BCD">
        <w:rPr>
          <w:rFonts w:ascii="Times New Roman" w:hAnsi="Times New Roman" w:cs="Times New Roman"/>
        </w:rPr>
        <w:t>.</w:t>
      </w:r>
      <w:r w:rsidR="00DD1DE4">
        <w:rPr>
          <w:rFonts w:ascii="Times New Roman" w:hAnsi="Times New Roman" w:cs="Times New Roman"/>
        </w:rPr>
        <w:t xml:space="preserve"> Thus SDC can more directly identify fires that are vulnerable to long-term conifer forest loss and potential type-conversion. </w:t>
      </w:r>
    </w:p>
    <w:p w14:paraId="53C10CB6" w14:textId="5A5493C0" w:rsidR="002E035B" w:rsidRPr="003D663E" w:rsidRDefault="002E035B" w:rsidP="002E035B">
      <w:pPr>
        <w:spacing w:line="480" w:lineRule="auto"/>
        <w:ind w:firstLine="720"/>
        <w:rPr>
          <w:rFonts w:ascii="Times New Roman" w:hAnsi="Times New Roman" w:cs="Times New Roman"/>
        </w:rPr>
      </w:pPr>
      <w:r>
        <w:rPr>
          <w:rFonts w:ascii="Times New Roman" w:hAnsi="Times New Roman" w:cs="Times New Roman"/>
        </w:rPr>
        <w:t xml:space="preserve">In this paper, we present analyses that build on previous work investigating trends in burn severity and differences among land management agencies </w:t>
      </w:r>
      <w:ins w:id="58" w:author="Jens Stevens" w:date="2017-08-16T10:43:00Z">
        <w:r w:rsidR="00977A78">
          <w:rPr>
            <w:rFonts w:ascii="Times New Roman" w:hAnsi="Times New Roman" w:cs="Times New Roman"/>
          </w:rPr>
          <w:t xml:space="preserve">in California </w:t>
        </w:r>
      </w:ins>
      <w:r>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D2BAD">
        <w:rPr>
          <w:rFonts w:ascii="Times New Roman" w:hAnsi="Times New Roman" w:cs="Times New Roman"/>
          <w:noProof/>
        </w:rPr>
        <w:t>(</w:t>
      </w:r>
      <w:hyperlink w:anchor="_ENREF_30" w:tooltip="Miller, 2012 #1699" w:history="1">
        <w:r w:rsidR="00415143">
          <w:rPr>
            <w:rFonts w:ascii="Times New Roman" w:hAnsi="Times New Roman" w:cs="Times New Roman"/>
            <w:noProof/>
          </w:rPr>
          <w:t xml:space="preserve">Miller and Safford, </w:t>
        </w:r>
        <w:r w:rsidR="00415143">
          <w:rPr>
            <w:rFonts w:ascii="Times New Roman" w:hAnsi="Times New Roman" w:cs="Times New Roman"/>
            <w:noProof/>
          </w:rPr>
          <w:lastRenderedPageBreak/>
          <w:t>2012</w:t>
        </w:r>
      </w:hyperlink>
      <w:r w:rsidR="00BD2BAD">
        <w:rPr>
          <w:rFonts w:ascii="Times New Roman" w:hAnsi="Times New Roman" w:cs="Times New Roman"/>
          <w:noProof/>
        </w:rPr>
        <w:t xml:space="preserve">; </w:t>
      </w:r>
      <w:hyperlink w:anchor="_ENREF_32" w:tooltip="Miller, 2012 #1123"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2012b</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More specifically, we include all </w:t>
      </w:r>
      <w:r w:rsidR="00D55940">
        <w:rPr>
          <w:rFonts w:ascii="Times New Roman" w:hAnsi="Times New Roman" w:cs="Times New Roman"/>
        </w:rPr>
        <w:t xml:space="preserve">mapped </w:t>
      </w:r>
      <w:r>
        <w:rPr>
          <w:rFonts w:ascii="Times New Roman" w:hAnsi="Times New Roman" w:cs="Times New Roman"/>
        </w:rPr>
        <w:t xml:space="preserve">forest fires &gt;80 ha that occurred </w:t>
      </w:r>
      <w:ins w:id="59" w:author="Jens Stevens" w:date="2017-08-16T10:43:00Z">
        <w:r w:rsidR="00977A78">
          <w:rPr>
            <w:rFonts w:ascii="Times New Roman" w:hAnsi="Times New Roman" w:cs="Times New Roman"/>
          </w:rPr>
          <w:t xml:space="preserve">in northwestern California and the Sierra Nevada </w:t>
        </w:r>
      </w:ins>
      <w:r>
        <w:rPr>
          <w:rFonts w:ascii="Times New Roman" w:hAnsi="Times New Roman" w:cs="Times New Roman"/>
        </w:rPr>
        <w:t xml:space="preserve">from 1984 through 2015, which spans two historic multi-year droughts (1987-1992, 2012-2016), to investigate 1) whether fires with different managing agencies and management objectives differed in SDC independently of fire size and proportion high-severity, 2) how average SDC for these fires changed over time, and 3) the role of weather conditions in </w:t>
      </w:r>
      <w:r w:rsidR="00FF7161">
        <w:rPr>
          <w:rFonts w:ascii="Times New Roman" w:hAnsi="Times New Roman" w:cs="Times New Roman"/>
        </w:rPr>
        <w:t xml:space="preserve">determining </w:t>
      </w:r>
      <w:r>
        <w:rPr>
          <w:rFonts w:ascii="Times New Roman" w:hAnsi="Times New Roman" w:cs="Times New Roman"/>
        </w:rPr>
        <w:t>SDC. These results illustrate how a process-based quantification of fire effects can be used to describe changing fire regimes</w:t>
      </w:r>
      <w:r w:rsidR="00FF7161">
        <w:rPr>
          <w:rFonts w:ascii="Times New Roman" w:hAnsi="Times New Roman" w:cs="Times New Roman"/>
        </w:rPr>
        <w:t>,</w:t>
      </w:r>
      <w:r>
        <w:rPr>
          <w:rFonts w:ascii="Times New Roman" w:hAnsi="Times New Roman" w:cs="Times New Roman"/>
        </w:rPr>
        <w:t xml:space="preserve"> and this could assist forest managers in developing desired conditions in western US forests that once burned with frequent, low-moderate </w:t>
      </w:r>
      <w:r w:rsidR="00FF7161">
        <w:rPr>
          <w:rFonts w:ascii="Times New Roman" w:hAnsi="Times New Roman" w:cs="Times New Roman"/>
        </w:rPr>
        <w:t>severity</w:t>
      </w:r>
      <w:r>
        <w:rPr>
          <w:rFonts w:ascii="Times New Roman" w:hAnsi="Times New Roman" w:cs="Times New Roman"/>
        </w:rPr>
        <w:t xml:space="preserve"> fire regimes.</w:t>
      </w:r>
    </w:p>
    <w:p w14:paraId="059C5C2D" w14:textId="77777777" w:rsidR="002E035B" w:rsidRPr="00345A2A" w:rsidRDefault="002E035B" w:rsidP="009B5FCA">
      <w:pPr>
        <w:spacing w:line="480" w:lineRule="auto"/>
        <w:rPr>
          <w:rFonts w:ascii="Times New Roman" w:hAnsi="Times New Roman" w:cs="Times New Roman"/>
        </w:rPr>
      </w:pPr>
      <w:r>
        <w:rPr>
          <w:rFonts w:ascii="Times New Roman" w:hAnsi="Times New Roman" w:cs="Times New Roman"/>
          <w:b/>
        </w:rPr>
        <w:t>Met</w:t>
      </w:r>
      <w:r w:rsidRPr="00345A2A">
        <w:rPr>
          <w:rFonts w:ascii="Times New Roman" w:hAnsi="Times New Roman" w:cs="Times New Roman"/>
          <w:b/>
        </w:rPr>
        <w:t>hods</w:t>
      </w:r>
    </w:p>
    <w:p w14:paraId="53798AFD" w14:textId="456C192C" w:rsidR="00445631" w:rsidRPr="00345A2A" w:rsidRDefault="00445631" w:rsidP="00D45535">
      <w:pPr>
        <w:spacing w:line="480" w:lineRule="auto"/>
        <w:ind w:firstLine="720"/>
        <w:rPr>
          <w:rFonts w:ascii="Times New Roman" w:hAnsi="Times New Roman" w:cs="Times New Roman"/>
        </w:rPr>
      </w:pPr>
      <w:r w:rsidRPr="00345A2A">
        <w:rPr>
          <w:rFonts w:ascii="Times New Roman" w:hAnsi="Times New Roman" w:cs="Times New Roman"/>
        </w:rPr>
        <w:t>Fire behavior and effects are influenced by a multitude of factors, including, but not limited to, past forest management actions,</w:t>
      </w:r>
      <w:r w:rsidR="00345A2A">
        <w:rPr>
          <w:rFonts w:ascii="Times New Roman" w:hAnsi="Times New Roman" w:cs="Times New Roman"/>
        </w:rPr>
        <w:t xml:space="preserve"> topography,</w:t>
      </w:r>
      <w:r w:rsidRPr="00345A2A">
        <w:rPr>
          <w:rFonts w:ascii="Times New Roman" w:hAnsi="Times New Roman" w:cs="Times New Roman"/>
        </w:rPr>
        <w:t xml:space="preserve"> weather and climate. Fires within California are managed primarily by three different agencies; the National Park Service (NPS), US Forest Service (USFS) and </w:t>
      </w:r>
      <w:r w:rsidR="00D97E49" w:rsidRPr="00345A2A">
        <w:rPr>
          <w:rFonts w:ascii="Times New Roman" w:hAnsi="Times New Roman" w:cs="Times New Roman"/>
        </w:rPr>
        <w:t xml:space="preserve">the </w:t>
      </w:r>
      <w:r w:rsidRPr="00345A2A">
        <w:rPr>
          <w:rFonts w:ascii="Times New Roman" w:hAnsi="Times New Roman" w:cs="Times New Roman"/>
        </w:rPr>
        <w:t>California Department of Fores</w:t>
      </w:r>
      <w:r w:rsidR="00D97E49" w:rsidRPr="00345A2A">
        <w:rPr>
          <w:rFonts w:ascii="Times New Roman" w:hAnsi="Times New Roman" w:cs="Times New Roman"/>
        </w:rPr>
        <w:t>try and Fire Protection (CAL FIRE</w:t>
      </w:r>
      <w:r w:rsidRPr="00345A2A">
        <w:rPr>
          <w:rFonts w:ascii="Times New Roman" w:hAnsi="Times New Roman" w:cs="Times New Roman"/>
        </w:rPr>
        <w:t xml:space="preserve">). </w:t>
      </w:r>
      <w:r w:rsidR="00C05D6A" w:rsidRPr="00345A2A">
        <w:rPr>
          <w:rFonts w:ascii="Times New Roman" w:hAnsi="Times New Roman" w:cs="Times New Roman"/>
        </w:rPr>
        <w:t xml:space="preserve">These agencies </w:t>
      </w:r>
      <w:r w:rsidR="005A510B" w:rsidRPr="00345A2A">
        <w:rPr>
          <w:rFonts w:ascii="Times New Roman" w:hAnsi="Times New Roman" w:cs="Times New Roman"/>
        </w:rPr>
        <w:t xml:space="preserve">support very different land management objectives and as such, </w:t>
      </w:r>
      <w:r w:rsidR="00C05D6A" w:rsidRPr="00345A2A">
        <w:rPr>
          <w:rFonts w:ascii="Times New Roman" w:hAnsi="Times New Roman" w:cs="Times New Roman"/>
        </w:rPr>
        <w:t>have different fire management directives</w:t>
      </w:r>
      <w:r w:rsidRPr="00345A2A">
        <w:rPr>
          <w:rFonts w:ascii="Times New Roman" w:hAnsi="Times New Roman" w:cs="Times New Roman"/>
          <w:color w:val="000000"/>
        </w:rPr>
        <w:t xml:space="preserve">. </w:t>
      </w:r>
      <w:r w:rsidR="00C05D6A" w:rsidRPr="00345A2A">
        <w:rPr>
          <w:rFonts w:ascii="Times New Roman" w:hAnsi="Times New Roman" w:cs="Times New Roman"/>
          <w:color w:val="000000"/>
        </w:rPr>
        <w:t>For example</w:t>
      </w:r>
      <w:r w:rsidR="00CB1183" w:rsidRPr="00345A2A">
        <w:rPr>
          <w:rFonts w:ascii="Times New Roman" w:hAnsi="Times New Roman" w:cs="Times New Roman"/>
          <w:color w:val="000000"/>
        </w:rPr>
        <w:t>,</w:t>
      </w:r>
      <w:r w:rsidR="00C05D6A" w:rsidRPr="00345A2A">
        <w:rPr>
          <w:rFonts w:ascii="Times New Roman" w:hAnsi="Times New Roman" w:cs="Times New Roman"/>
          <w:color w:val="000000"/>
        </w:rPr>
        <w:t xml:space="preserve"> </w:t>
      </w:r>
      <w:r w:rsidR="000C0A6A" w:rsidRPr="00345A2A">
        <w:rPr>
          <w:rFonts w:ascii="Times New Roman" w:hAnsi="Times New Roman" w:cs="Times New Roman"/>
          <w:color w:val="000000"/>
        </w:rPr>
        <w:t>Yosemite, and Sequoia and Kings Canyon</w:t>
      </w:r>
      <w:r w:rsidRPr="00345A2A">
        <w:rPr>
          <w:rFonts w:ascii="Times New Roman" w:hAnsi="Times New Roman" w:cs="Times New Roman"/>
          <w:color w:val="000000"/>
        </w:rPr>
        <w:t xml:space="preserve"> National Parks have allowed </w:t>
      </w:r>
      <w:r w:rsidR="000C0A6A" w:rsidRPr="00345A2A">
        <w:rPr>
          <w:rFonts w:ascii="Times New Roman" w:hAnsi="Times New Roman" w:cs="Times New Roman"/>
          <w:color w:val="000000"/>
        </w:rPr>
        <w:t xml:space="preserve">many </w:t>
      </w:r>
      <w:r w:rsidRPr="00345A2A">
        <w:rPr>
          <w:rFonts w:ascii="Times New Roman" w:hAnsi="Times New Roman" w:cs="Times New Roman"/>
          <w:color w:val="000000"/>
        </w:rPr>
        <w:t>lightning-ignited fires to burn under specified conditions to meet resource-management objectives</w:t>
      </w:r>
      <w:r w:rsidR="00C05D6A" w:rsidRPr="00345A2A">
        <w:rPr>
          <w:rFonts w:ascii="Times New Roman" w:hAnsi="Times New Roman" w:cs="Times New Roman"/>
          <w:color w:val="000000"/>
        </w:rPr>
        <w:t xml:space="preserve"> since the early 1970’s</w:t>
      </w:r>
      <w:r w:rsidR="009B5FCA" w:rsidRPr="00345A2A">
        <w:rPr>
          <w:rFonts w:ascii="Times New Roman" w:hAnsi="Times New Roman" w:cs="Times New Roman"/>
          <w:color w:val="000000"/>
        </w:rPr>
        <w:t xml:space="preserve"> </w:t>
      </w:r>
      <w:r w:rsidR="009B5FCA" w:rsidRPr="00345A2A">
        <w:rPr>
          <w:rFonts w:ascii="Times New Roman" w:hAnsi="Times New Roman" w:cs="Times New Roman"/>
          <w:color w:val="000000"/>
        </w:rPr>
        <w:fldChar w:fldCharType="begin"/>
      </w:r>
      <w:r w:rsidR="00BD2BAD">
        <w:rPr>
          <w:rFonts w:ascii="Times New Roman" w:hAnsi="Times New Roman" w:cs="Times New Roman"/>
          <w:color w:val="000000"/>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9B5FCA" w:rsidRP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52" w:tooltip="van Wagtendonk, 2007 #3465" w:history="1">
        <w:r w:rsidR="00415143">
          <w:rPr>
            <w:rFonts w:ascii="Times New Roman" w:hAnsi="Times New Roman" w:cs="Times New Roman"/>
            <w:noProof/>
            <w:color w:val="000000"/>
          </w:rPr>
          <w:t>van Wagtendonk, 2007</w:t>
        </w:r>
      </w:hyperlink>
      <w:r w:rsidR="00BD2BAD">
        <w:rPr>
          <w:rFonts w:ascii="Times New Roman" w:hAnsi="Times New Roman" w:cs="Times New Roman"/>
          <w:noProof/>
          <w:color w:val="000000"/>
        </w:rPr>
        <w:t>)</w:t>
      </w:r>
      <w:r w:rsidR="009B5FCA" w:rsidRPr="00345A2A">
        <w:rPr>
          <w:rFonts w:ascii="Times New Roman" w:hAnsi="Times New Roman" w:cs="Times New Roman"/>
          <w:color w:val="000000"/>
        </w:rPr>
        <w:fldChar w:fldCharType="end"/>
      </w:r>
      <w:r w:rsidRPr="00345A2A">
        <w:rPr>
          <w:rFonts w:ascii="Times New Roman" w:hAnsi="Times New Roman" w:cs="Times New Roman"/>
          <w:color w:val="000000"/>
        </w:rPr>
        <w:t>. Although some National Forests allow</w:t>
      </w:r>
      <w:r w:rsidR="000C0A6A" w:rsidRPr="00345A2A">
        <w:rPr>
          <w:rFonts w:ascii="Times New Roman" w:hAnsi="Times New Roman" w:cs="Times New Roman"/>
          <w:color w:val="000000"/>
        </w:rPr>
        <w:t xml:space="preserve"> some</w:t>
      </w:r>
      <w:r w:rsidRPr="00345A2A">
        <w:rPr>
          <w:rFonts w:ascii="Times New Roman" w:hAnsi="Times New Roman" w:cs="Times New Roman"/>
          <w:color w:val="000000"/>
        </w:rPr>
        <w:t xml:space="preserve"> ‘resource benefit’ fires in more remote, higher-elevation areas, </w:t>
      </w:r>
      <w:r w:rsidR="000C0A6A" w:rsidRPr="00345A2A">
        <w:rPr>
          <w:rFonts w:ascii="Times New Roman" w:hAnsi="Times New Roman" w:cs="Times New Roman"/>
          <w:color w:val="000000"/>
        </w:rPr>
        <w:t>most fires are still suppressed</w:t>
      </w:r>
      <w:r w:rsidR="009B5FCA" w:rsidRPr="00345A2A">
        <w:rPr>
          <w:rFonts w:ascii="Times New Roman" w:hAnsi="Times New Roman" w:cs="Times New Roman"/>
          <w:color w:val="000000"/>
        </w:rPr>
        <w:t xml:space="preserve"> </w:t>
      </w:r>
      <w:r w:rsidR="009E34EE" w:rsidRPr="00345A2A">
        <w:rPr>
          <w:rFonts w:ascii="Times New Roman" w:hAnsi="Times New Roman" w:cs="Times New Roman"/>
          <w:color w:val="000000"/>
        </w:rPr>
        <w:fldChar w:fldCharType="begin"/>
      </w:r>
      <w:r w:rsidR="00BD2BAD">
        <w:rPr>
          <w:rFonts w:ascii="Times New Roman" w:hAnsi="Times New Roman" w:cs="Times New Roman"/>
          <w:color w:val="000000"/>
        </w:rPr>
        <w:instrText xml:space="preserve"> ADDIN EN.CITE &lt;EndNote&gt;&lt;Cite&gt;&lt;Author&gt;Stephens&lt;/Author&gt;&lt;Year&gt;2005&lt;/Year&gt;&lt;RecNum&gt;470&lt;/RecNum&gt;&lt;DisplayText&gt;(Stephens and Ruth, 2005)&lt;/DisplayText&gt;&lt;record&gt;&lt;rec-number&gt;470&lt;/rec-number&gt;&lt;foreign-keys&gt;&lt;key app="EN" db-id="w0ppaavf8t2zvwe9f0oxa5rcervz0wedp050" timestamp="1295738521"&gt;470&lt;/key&gt;&lt;/foreign-keys&gt;&lt;ref-type name="Journal Article"&gt;17&lt;/ref-type&gt;&lt;contributors&gt;&lt;authors&gt;&lt;author&gt;Stephens, S. L.&lt;/author&gt;&lt;author&gt;Ruth, L. W.&lt;/author&gt;&lt;/authors&gt;&lt;/contributors&gt;&lt;titles&gt;&lt;title&gt;Federal forest-fire policy in the United States&lt;/title&gt;&lt;secondary-title&gt;Ecological Applications&lt;/secondary-title&gt;&lt;/titles&gt;&lt;periodical&gt;&lt;full-title&gt;Ecological Applications&lt;/full-title&gt;&lt;abbr-1&gt;Ecol. Appl.&lt;/abbr-1&gt;&lt;abbr-2&gt;Ecol Appl&lt;/abbr-2&gt;&lt;/periodical&gt;&lt;pages&gt;532-542&lt;/pages&gt;&lt;volume&gt;15&lt;/volume&gt;&lt;number&gt;2&lt;/number&gt;&lt;dates&gt;&lt;year&gt;2005&lt;/year&gt;&lt;/dates&gt;&lt;isbn&gt;1051-0761&lt;/isbn&gt;&lt;accession-num&gt;WOS:000228059000011&lt;/accession-num&gt;&lt;urls&gt;&lt;related-urls&gt;&lt;url&gt;&amp;lt;Go to ISI&amp;gt;://WOS:000228059000011&lt;/url&gt;&lt;/related-urls&gt;&lt;/urls&gt;&lt;research-notes&gt;Read 11 1/21/11 &amp;#xD;Fire suppression and treatment efforts both increasing, and area burned is going up.  Main reccomendation is to reduce fuels in a way that changes fire behavior (so be strategic), rather than reducing fuels for its own sake.  A number of other recommendations including more comprehensive mapping of severity, and budget increases in improving understanding, design and implementation of treatments.&lt;/research-notes&gt;&lt;/record&gt;&lt;/Cite&gt;&lt;/EndNote&gt;</w:instrText>
      </w:r>
      <w:r w:rsidR="009E34EE" w:rsidRP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46" w:tooltip="Stephens, 2005 #470" w:history="1">
        <w:r w:rsidR="00415143">
          <w:rPr>
            <w:rFonts w:ascii="Times New Roman" w:hAnsi="Times New Roman" w:cs="Times New Roman"/>
            <w:noProof/>
            <w:color w:val="000000"/>
          </w:rPr>
          <w:t>Stephens and Ruth, 2005</w:t>
        </w:r>
      </w:hyperlink>
      <w:r w:rsidR="00BD2BAD">
        <w:rPr>
          <w:rFonts w:ascii="Times New Roman" w:hAnsi="Times New Roman" w:cs="Times New Roman"/>
          <w:noProof/>
          <w:color w:val="000000"/>
        </w:rPr>
        <w:t>)</w:t>
      </w:r>
      <w:r w:rsidR="009E34EE" w:rsidRPr="00345A2A">
        <w:rPr>
          <w:rFonts w:ascii="Times New Roman" w:hAnsi="Times New Roman" w:cs="Times New Roman"/>
          <w:color w:val="000000"/>
        </w:rPr>
        <w:fldChar w:fldCharType="end"/>
      </w:r>
      <w:r w:rsidRPr="00345A2A">
        <w:rPr>
          <w:rFonts w:ascii="Times New Roman" w:hAnsi="Times New Roman" w:cs="Times New Roman"/>
          <w:color w:val="000000"/>
        </w:rPr>
        <w:t xml:space="preserve">. </w:t>
      </w:r>
      <w:r w:rsidR="00D97E49" w:rsidRPr="00345A2A">
        <w:rPr>
          <w:rFonts w:ascii="Times New Roman" w:hAnsi="Times New Roman" w:cs="Times New Roman"/>
          <w:color w:val="000000"/>
        </w:rPr>
        <w:t>Fires managed by CAL FIRE</w:t>
      </w:r>
      <w:r w:rsidRPr="00345A2A">
        <w:rPr>
          <w:rFonts w:ascii="Times New Roman" w:hAnsi="Times New Roman" w:cs="Times New Roman"/>
          <w:color w:val="000000"/>
        </w:rPr>
        <w:t xml:space="preserve"> generally occur at lower elevations in the wildland urban interface (WUI), and therefore are always aggressively suppressed.</w:t>
      </w:r>
      <w:r w:rsidR="00C05D6A" w:rsidRPr="00345A2A">
        <w:rPr>
          <w:rFonts w:ascii="Times New Roman" w:hAnsi="Times New Roman" w:cs="Times New Roman"/>
          <w:color w:val="000000"/>
        </w:rPr>
        <w:t xml:space="preserve"> Beyond potential differences in fire management approaches, the lands these agencies manage have quite different forest management histories. The combined effect of </w:t>
      </w:r>
      <w:r w:rsidR="00C05D6A" w:rsidRPr="00345A2A">
        <w:rPr>
          <w:rFonts w:ascii="Times New Roman" w:hAnsi="Times New Roman" w:cs="Times New Roman"/>
          <w:color w:val="000000"/>
        </w:rPr>
        <w:lastRenderedPageBreak/>
        <w:t>these differences would be expected to result in different fire patterns among these agencies</w:t>
      </w:r>
      <w:r w:rsidR="005A510B" w:rsidRPr="00345A2A">
        <w:rPr>
          <w:rFonts w:ascii="Times New Roman" w:hAnsi="Times New Roman" w:cs="Times New Roman"/>
          <w:color w:val="000000"/>
        </w:rPr>
        <w:t>.</w:t>
      </w:r>
      <w:r w:rsidR="00345A2A">
        <w:rPr>
          <w:rFonts w:ascii="Times New Roman" w:hAnsi="Times New Roman" w:cs="Times New Roman"/>
          <w:color w:val="000000"/>
        </w:rPr>
        <w:t xml:space="preserve"> Because the complex topography of northwestern California can lead to complex patterns of stand-replacing fire </w:t>
      </w:r>
      <w:r w:rsidR="00345A2A">
        <w:rPr>
          <w:rFonts w:ascii="Times New Roman" w:hAnsi="Times New Roman" w:cs="Times New Roman"/>
          <w:color w:val="000000"/>
        </w:rPr>
        <w:fldChar w:fldCharType="begin">
          <w:fldData xml:space="preserve">PEVuZE5vdGU+PENpdGU+PEF1dGhvcj5NaWxsZXI8L0F1dGhvcj48WWVhcj4yMDEyPC9ZZWFyPjxS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</w:fldData>
        </w:fldChar>
      </w:r>
      <w:r w:rsidR="00BD2BAD">
        <w:rPr>
          <w:rFonts w:ascii="Times New Roman" w:hAnsi="Times New Roman" w:cs="Times New Roman"/>
          <w:color w:val="000000"/>
        </w:rPr>
        <w:instrText xml:space="preserve"> ADDIN EN.CITE </w:instrText>
      </w:r>
      <w:r w:rsidR="00BD2BAD">
        <w:rPr>
          <w:rFonts w:ascii="Times New Roman" w:hAnsi="Times New Roman" w:cs="Times New Roman"/>
          <w:color w:val="000000"/>
        </w:rPr>
        <w:fldChar w:fldCharType="begin">
          <w:fldData xml:space="preserve">PEVuZE5vdGU+PENpdGU+PEF1dGhvcj5NaWxsZXI8L0F1dGhvcj48WWVhcj4yMDEyPC9ZZWFyPjxS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</w:fldData>
        </w:fldChar>
      </w:r>
      <w:r w:rsidR="00BD2BAD">
        <w:rPr>
          <w:rFonts w:ascii="Times New Roman" w:hAnsi="Times New Roman" w:cs="Times New Roman"/>
          <w:color w:val="000000"/>
        </w:rPr>
        <w:instrText xml:space="preserve"> ADDIN EN.CITE.DATA </w:instrText>
      </w:r>
      <w:r w:rsidR="00BD2BAD">
        <w:rPr>
          <w:rFonts w:ascii="Times New Roman" w:hAnsi="Times New Roman" w:cs="Times New Roman"/>
          <w:color w:val="000000"/>
        </w:rPr>
      </w:r>
      <w:r w:rsidR="00BD2BAD">
        <w:rPr>
          <w:rFonts w:ascii="Times New Roman" w:hAnsi="Times New Roman" w:cs="Times New Roman"/>
          <w:color w:val="000000"/>
        </w:rPr>
        <w:fldChar w:fldCharType="end"/>
      </w:r>
      <w:r w:rsidR="00345A2A">
        <w:rPr>
          <w:rFonts w:ascii="Times New Roman" w:hAnsi="Times New Roman" w:cs="Times New Roman"/>
          <w:color w:val="000000"/>
        </w:rPr>
      </w:r>
      <w:r w:rsid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32" w:tooltip="Miller, 2012 #1123" w:history="1">
        <w:r w:rsidR="00415143">
          <w:rPr>
            <w:rFonts w:ascii="Times New Roman" w:hAnsi="Times New Roman" w:cs="Times New Roman"/>
            <w:noProof/>
            <w:color w:val="000000"/>
          </w:rPr>
          <w:t>Miller</w:t>
        </w:r>
        <w:r w:rsidR="00415143" w:rsidRPr="00BD2BAD">
          <w:rPr>
            <w:rFonts w:ascii="Times New Roman" w:hAnsi="Times New Roman" w:cs="Times New Roman"/>
            <w:i/>
            <w:noProof/>
            <w:color w:val="000000"/>
          </w:rPr>
          <w:t xml:space="preserve"> et al.</w:t>
        </w:r>
        <w:r w:rsidR="00415143">
          <w:rPr>
            <w:rFonts w:ascii="Times New Roman" w:hAnsi="Times New Roman" w:cs="Times New Roman"/>
            <w:noProof/>
            <w:color w:val="000000"/>
          </w:rPr>
          <w:t>, 2012b</w:t>
        </w:r>
      </w:hyperlink>
      <w:r w:rsidR="00BD2BAD">
        <w:rPr>
          <w:rFonts w:ascii="Times New Roman" w:hAnsi="Times New Roman" w:cs="Times New Roman"/>
          <w:noProof/>
          <w:color w:val="000000"/>
        </w:rPr>
        <w:t xml:space="preserve">; </w:t>
      </w:r>
      <w:hyperlink w:anchor="_ENREF_11" w:tooltip="Estes, 2017 #3469" w:history="1">
        <w:r w:rsidR="00415143">
          <w:rPr>
            <w:rFonts w:ascii="Times New Roman" w:hAnsi="Times New Roman" w:cs="Times New Roman"/>
            <w:noProof/>
            <w:color w:val="000000"/>
          </w:rPr>
          <w:t>Estes</w:t>
        </w:r>
        <w:r w:rsidR="00415143" w:rsidRPr="00BD2BAD">
          <w:rPr>
            <w:rFonts w:ascii="Times New Roman" w:hAnsi="Times New Roman" w:cs="Times New Roman"/>
            <w:i/>
            <w:noProof/>
            <w:color w:val="000000"/>
          </w:rPr>
          <w:t xml:space="preserve"> et al.</w:t>
        </w:r>
        <w:r w:rsidR="00415143">
          <w:rPr>
            <w:rFonts w:ascii="Times New Roman" w:hAnsi="Times New Roman" w:cs="Times New Roman"/>
            <w:noProof/>
            <w:color w:val="000000"/>
          </w:rPr>
          <w:t>, 2017</w:t>
        </w:r>
      </w:hyperlink>
      <w:r w:rsidR="00BD2BAD">
        <w:rPr>
          <w:rFonts w:ascii="Times New Roman" w:hAnsi="Times New Roman" w:cs="Times New Roman"/>
          <w:noProof/>
          <w:color w:val="000000"/>
        </w:rPr>
        <w:t>)</w:t>
      </w:r>
      <w:r w:rsidR="00345A2A">
        <w:rPr>
          <w:rFonts w:ascii="Times New Roman" w:hAnsi="Times New Roman" w:cs="Times New Roman"/>
          <w:color w:val="000000"/>
        </w:rPr>
        <w:fldChar w:fldCharType="end"/>
      </w:r>
      <w:r w:rsidR="00345A2A">
        <w:rPr>
          <w:rFonts w:ascii="Times New Roman" w:hAnsi="Times New Roman" w:cs="Times New Roman"/>
          <w:color w:val="000000"/>
        </w:rPr>
        <w:t>, we also considered effects of region (see below).</w:t>
      </w:r>
    </w:p>
    <w:p w14:paraId="40228F06" w14:textId="46066317" w:rsidR="00D45535" w:rsidRDefault="000650B0" w:rsidP="00D45535">
      <w:pPr>
        <w:spacing w:line="480" w:lineRule="auto"/>
        <w:ind w:firstLine="720"/>
        <w:rPr>
          <w:rFonts w:ascii="Times New Roman" w:hAnsi="Times New Roman" w:cs="Times New Roman"/>
        </w:rPr>
      </w:pPr>
      <w:r w:rsidRPr="00345A2A">
        <w:rPr>
          <w:rFonts w:ascii="Times New Roman" w:hAnsi="Times New Roman" w:cs="Times New Roman"/>
        </w:rPr>
        <w:t>For ou</w:t>
      </w:r>
      <w:r>
        <w:rPr>
          <w:rFonts w:ascii="Times New Roman" w:hAnsi="Times New Roman" w:cs="Times New Roman"/>
        </w:rPr>
        <w:t>r analysis</w:t>
      </w:r>
      <w:ins w:id="60" w:author="Jens Stevens" w:date="2017-08-16T13:57:00Z">
        <w:r w:rsidR="00144420">
          <w:rPr>
            <w:rFonts w:ascii="Times New Roman" w:hAnsi="Times New Roman" w:cs="Times New Roman"/>
          </w:rPr>
          <w:t>,</w:t>
        </w:r>
      </w:ins>
      <w:r>
        <w:rPr>
          <w:rFonts w:ascii="Times New Roman" w:hAnsi="Times New Roman" w:cs="Times New Roman"/>
        </w:rPr>
        <w:t xml:space="preserve"> w</w:t>
      </w:r>
      <w:r w:rsidR="00D45535">
        <w:rPr>
          <w:rFonts w:ascii="Times New Roman" w:hAnsi="Times New Roman" w:cs="Times New Roman"/>
        </w:rPr>
        <w:t xml:space="preserve">e selected </w:t>
      </w:r>
      <w:r>
        <w:rPr>
          <w:rFonts w:ascii="Times New Roman" w:hAnsi="Times New Roman" w:cs="Times New Roman"/>
        </w:rPr>
        <w:t xml:space="preserve">all </w:t>
      </w:r>
      <w:r w:rsidR="005A6918">
        <w:rPr>
          <w:rFonts w:ascii="Times New Roman" w:hAnsi="Times New Roman" w:cs="Times New Roman"/>
        </w:rPr>
        <w:t>wild</w:t>
      </w:r>
      <w:r>
        <w:rPr>
          <w:rFonts w:ascii="Times New Roman" w:hAnsi="Times New Roman" w:cs="Times New Roman"/>
        </w:rPr>
        <w:t>fires in California that burned between 1984 and 2015</w:t>
      </w:r>
      <w:r w:rsidR="005A6918">
        <w:rPr>
          <w:rFonts w:ascii="Times New Roman" w:hAnsi="Times New Roman" w:cs="Times New Roman"/>
        </w:rPr>
        <w:t xml:space="preserve"> where the following criteria were met: 1) at least 80 ha in size</w:t>
      </w:r>
      <w:r w:rsidR="002E035B">
        <w:rPr>
          <w:rFonts w:ascii="Times New Roman" w:hAnsi="Times New Roman" w:cs="Times New Roman"/>
        </w:rPr>
        <w:t>;</w:t>
      </w:r>
      <w:r w:rsidR="005A6918">
        <w:rPr>
          <w:rFonts w:ascii="Times New Roman" w:hAnsi="Times New Roman" w:cs="Times New Roman"/>
        </w:rPr>
        <w:t xml:space="preserve"> 2) predominantly (&gt;50%) in yellow pine </w:t>
      </w:r>
      <w:ins w:id="61" w:author="Scott" w:date="2017-08-22T14:16:00Z">
        <w:r w:rsidR="00BE5496">
          <w:rPr>
            <w:rFonts w:ascii="Times New Roman" w:hAnsi="Times New Roman" w:cs="Times New Roman"/>
          </w:rPr>
          <w:t>(</w:t>
        </w:r>
        <w:r w:rsidR="00BE5496" w:rsidRPr="00BE5496">
          <w:rPr>
            <w:rFonts w:ascii="Times New Roman" w:hAnsi="Times New Roman" w:cs="Times New Roman"/>
            <w:i/>
            <w:rPrChange w:id="62" w:author="Scott" w:date="2017-08-22T14:17:00Z">
              <w:rPr>
                <w:rFonts w:ascii="Times New Roman" w:hAnsi="Times New Roman" w:cs="Times New Roman"/>
              </w:rPr>
            </w:rPrChange>
          </w:rPr>
          <w:t>Pinus ponderosa or P. Jeffreyi</w:t>
        </w:r>
        <w:r w:rsidR="00BE5496">
          <w:rPr>
            <w:rFonts w:ascii="Times New Roman" w:hAnsi="Times New Roman" w:cs="Times New Roman"/>
          </w:rPr>
          <w:t>)</w:t>
        </w:r>
      </w:ins>
      <w:ins w:id="63" w:author="Miller, Jay D -FS" w:date="2017-08-24T12:49:00Z">
        <w:r w:rsidR="00A16F93">
          <w:rPr>
            <w:rFonts w:ascii="Times New Roman" w:hAnsi="Times New Roman" w:cs="Times New Roman"/>
          </w:rPr>
          <w:t>,</w:t>
        </w:r>
        <w:commentRangeStart w:id="64"/>
        <w:r w:rsidR="00A16F93">
          <w:rPr>
            <w:rFonts w:ascii="Times New Roman" w:hAnsi="Times New Roman" w:cs="Times New Roman"/>
          </w:rPr>
          <w:t xml:space="preserve"> fir (</w:t>
        </w:r>
        <w:r w:rsidR="00A16F93" w:rsidRPr="00A16F93">
          <w:rPr>
            <w:rFonts w:ascii="Times New Roman" w:hAnsi="Times New Roman" w:cs="Times New Roman"/>
            <w:i/>
            <w:rPrChange w:id="65" w:author="Miller, Jay D -FS" w:date="2017-08-24T12:50:00Z">
              <w:rPr>
                <w:rFonts w:ascii="Times New Roman" w:hAnsi="Times New Roman" w:cs="Times New Roman"/>
              </w:rPr>
            </w:rPrChange>
          </w:rPr>
          <w:t>Abie</w:t>
        </w:r>
        <w:r w:rsidR="00A16F93" w:rsidRPr="00A16F93">
          <w:rPr>
            <w:rFonts w:ascii="Times New Roman" w:hAnsi="Times New Roman" w:cs="Times New Roman"/>
            <w:i/>
          </w:rPr>
          <w:t>s concolor or A. Magnifica)</w:t>
        </w:r>
      </w:ins>
      <w:commentRangeEnd w:id="64"/>
      <w:ins w:id="66" w:author="Miller, Jay D -FS" w:date="2017-08-25T09:47:00Z">
        <w:r w:rsidR="0059311A">
          <w:rPr>
            <w:rStyle w:val="CommentReference"/>
          </w:rPr>
          <w:commentReference w:id="64"/>
        </w:r>
      </w:ins>
      <w:ins w:id="67" w:author="Scott" w:date="2017-08-22T14:16:00Z">
        <w:r w:rsidR="00BE5496">
          <w:rPr>
            <w:rFonts w:ascii="Times New Roman" w:hAnsi="Times New Roman" w:cs="Times New Roman"/>
          </w:rPr>
          <w:t xml:space="preserve"> </w:t>
        </w:r>
      </w:ins>
      <w:r w:rsidR="005A6918">
        <w:rPr>
          <w:rFonts w:ascii="Times New Roman" w:hAnsi="Times New Roman" w:cs="Times New Roman"/>
        </w:rPr>
        <w:t xml:space="preserve">or mixed-conifer forest according to the CALVEG classification scheme </w:t>
      </w:r>
      <w:r w:rsidR="005A6918">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&lt;EndNote&gt;&lt;Cite&gt;&lt;Author&gt;Keeler-Wolf&lt;/Author&gt;&lt;Year&gt;2007&lt;/Year&gt;&lt;RecNum&gt;3458&lt;/RecNum&gt;&lt;DisplayText&gt;(Keeler-Wolf, 2007)&lt;/DisplayText&gt;&lt;record&gt;&lt;rec-number&gt;3458&lt;/rec-number&gt;&lt;foreign-keys&gt;&lt;key app="EN" db-id="w0ppaavf8t2zvwe9f0oxa5rcervz0wedp050" timestamp="1493060701"&gt;3458&lt;/key&gt;&lt;/foreign-keys&gt;&lt;ref-type name="Book Section"&gt;5&lt;/ref-type&gt;&lt;contributors&gt;&lt;authors&gt;&lt;author&gt;Keeler-Wolf, T.&lt;/author&gt;&lt;/authors&gt;&lt;secondary-authors&gt;&lt;author&gt;Barbour, M. G.&lt;/author&gt;&lt;author&gt;Keeler-Wolf, T.&lt;/author&gt;&lt;author&gt;Schoenherr, A. A.&lt;/author&gt;&lt;/secondary-authors&gt;&lt;/contributors&gt;&lt;titles&gt;&lt;title&gt;The history of vegetation classification and mapping in California&lt;/title&gt;&lt;secondary-title&gt;Terrestrial vegetation of California&lt;/secondary-title&gt;&lt;/titles&gt;&lt;pages&gt;1-42&lt;/pages&gt;&lt;edition&gt;3&lt;/edition&gt;&lt;dates&gt;&lt;year&gt;2007&lt;/year&gt;&lt;/dates&gt;&lt;pub-location&gt;Berkeley, CA&lt;/pub-location&gt;&lt;publisher&gt;University of California Press&lt;/publisher&gt;&lt;urls&gt;&lt;/urls&gt;&lt;research-notes&gt;&amp;#xD;The CALVEG citation (or one of them)&lt;/research-notes&gt;&lt;/record&gt;&lt;/Cite&gt;&lt;/EndNote&gt;</w:instrText>
      </w:r>
      <w:r w:rsidR="005A6918">
        <w:rPr>
          <w:rFonts w:ascii="Times New Roman" w:hAnsi="Times New Roman" w:cs="Times New Roman"/>
        </w:rPr>
        <w:fldChar w:fldCharType="separate"/>
      </w:r>
      <w:r w:rsidR="00BD2BAD">
        <w:rPr>
          <w:rFonts w:ascii="Times New Roman" w:hAnsi="Times New Roman" w:cs="Times New Roman"/>
          <w:noProof/>
        </w:rPr>
        <w:t>(</w:t>
      </w:r>
      <w:hyperlink w:anchor="_ENREF_18" w:tooltip="Keeler-Wolf, 2007 #3458" w:history="1">
        <w:r w:rsidR="00415143">
          <w:rPr>
            <w:rFonts w:ascii="Times New Roman" w:hAnsi="Times New Roman" w:cs="Times New Roman"/>
            <w:noProof/>
          </w:rPr>
          <w:t>Keeler-Wolf, 2007</w:t>
        </w:r>
      </w:hyperlink>
      <w:r w:rsidR="00BD2BAD">
        <w:rPr>
          <w:rFonts w:ascii="Times New Roman" w:hAnsi="Times New Roman" w:cs="Times New Roman"/>
          <w:noProof/>
        </w:rPr>
        <w:t>)</w:t>
      </w:r>
      <w:r w:rsidR="005A6918">
        <w:rPr>
          <w:rFonts w:ascii="Times New Roman" w:hAnsi="Times New Roman" w:cs="Times New Roman"/>
        </w:rPr>
        <w:fldChar w:fldCharType="end"/>
      </w:r>
      <w:r w:rsidR="002E035B">
        <w:rPr>
          <w:rFonts w:ascii="Times New Roman" w:hAnsi="Times New Roman" w:cs="Times New Roman"/>
        </w:rPr>
        <w:t>;</w:t>
      </w:r>
      <w:r w:rsidR="005A6918">
        <w:rPr>
          <w:rFonts w:ascii="Times New Roman" w:hAnsi="Times New Roman" w:cs="Times New Roman"/>
        </w:rPr>
        <w:t xml:space="preserve"> 3) occurring in</w:t>
      </w:r>
      <w:r w:rsidR="00345A2A">
        <w:rPr>
          <w:rFonts w:ascii="Times New Roman" w:hAnsi="Times New Roman" w:cs="Times New Roman"/>
        </w:rPr>
        <w:t xml:space="preserve"> the regions of</w:t>
      </w:r>
      <w:r w:rsidR="005A6918">
        <w:rPr>
          <w:rFonts w:ascii="Times New Roman" w:hAnsi="Times New Roman" w:cs="Times New Roman"/>
        </w:rPr>
        <w:t xml:space="preserve"> northwestern California, the southern Cascades, or the Sierra Nevada</w:t>
      </w:r>
      <w:r w:rsidR="00345A2A">
        <w:rPr>
          <w:rFonts w:ascii="Times New Roman" w:hAnsi="Times New Roman" w:cs="Times New Roman"/>
        </w:rPr>
        <w:t xml:space="preserve"> (see below)</w:t>
      </w:r>
      <w:r w:rsidR="002E035B">
        <w:rPr>
          <w:rFonts w:ascii="Times New Roman" w:hAnsi="Times New Roman" w:cs="Times New Roman"/>
        </w:rPr>
        <w:t>;</w:t>
      </w:r>
      <w:r w:rsidR="005A6918">
        <w:rPr>
          <w:rFonts w:ascii="Times New Roman" w:hAnsi="Times New Roman" w:cs="Times New Roman"/>
        </w:rPr>
        <w:t xml:space="preserve"> 4) predominantly (&gt;50%) on land managed by either the US Forest Service or the US </w:t>
      </w:r>
      <w:r w:rsidR="0098480B">
        <w:rPr>
          <w:rFonts w:ascii="Times New Roman" w:hAnsi="Times New Roman" w:cs="Times New Roman"/>
        </w:rPr>
        <w:t xml:space="preserve">National </w:t>
      </w:r>
      <w:r w:rsidR="005A6918">
        <w:rPr>
          <w:rFonts w:ascii="Times New Roman" w:hAnsi="Times New Roman" w:cs="Times New Roman"/>
        </w:rPr>
        <w:t>Park Service</w:t>
      </w:r>
      <w:r w:rsidR="002E035B">
        <w:rPr>
          <w:rFonts w:ascii="Times New Roman" w:hAnsi="Times New Roman" w:cs="Times New Roman"/>
        </w:rPr>
        <w:t>;</w:t>
      </w:r>
      <w:r w:rsidR="005A6918">
        <w:rPr>
          <w:rFonts w:ascii="Times New Roman" w:hAnsi="Times New Roman" w:cs="Times New Roman"/>
        </w:rPr>
        <w:t xml:space="preserve"> and 5) having a mapped burn-severity classification layer available. </w:t>
      </w:r>
      <w:commentRangeStart w:id="68"/>
      <w:r w:rsidR="005A6918">
        <w:rPr>
          <w:rFonts w:ascii="Times New Roman" w:hAnsi="Times New Roman" w:cs="Times New Roman"/>
        </w:rPr>
        <w:t>These criteria led us to a sample size of 4</w:t>
      </w:r>
      <w:r w:rsidR="0086533C">
        <w:rPr>
          <w:rFonts w:ascii="Times New Roman" w:hAnsi="Times New Roman" w:cs="Times New Roman"/>
        </w:rPr>
        <w:t>77</w:t>
      </w:r>
      <w:r w:rsidR="005A6918">
        <w:rPr>
          <w:rFonts w:ascii="Times New Roman" w:hAnsi="Times New Roman" w:cs="Times New Roman"/>
        </w:rPr>
        <w:t xml:space="preserve"> fires</w:t>
      </w:r>
      <w:ins w:id="69" w:author="Miller, Jay D -FS" w:date="2017-08-25T08:46:00Z">
        <w:r w:rsidR="003E2C9A">
          <w:rPr>
            <w:rFonts w:ascii="Times New Roman" w:hAnsi="Times New Roman" w:cs="Times New Roman"/>
          </w:rPr>
          <w:t xml:space="preserve"> (Figure 1)</w:t>
        </w:r>
      </w:ins>
      <w:r w:rsidR="005A6918">
        <w:rPr>
          <w:rFonts w:ascii="Times New Roman" w:hAnsi="Times New Roman" w:cs="Times New Roman"/>
        </w:rPr>
        <w:t xml:space="preserve">. </w:t>
      </w:r>
      <w:r w:rsidR="00EC795E">
        <w:rPr>
          <w:rFonts w:ascii="Times New Roman" w:hAnsi="Times New Roman" w:cs="Times New Roman"/>
        </w:rPr>
        <w:t xml:space="preserve">For each fire we defined the location of stand-replacing </w:t>
      </w:r>
      <w:del w:id="70" w:author="Jens Stevens" w:date="2017-08-18T17:30:00Z">
        <w:r w:rsidR="00EC795E" w:rsidDel="0034364A">
          <w:rPr>
            <w:rFonts w:ascii="Times New Roman" w:hAnsi="Times New Roman" w:cs="Times New Roman"/>
          </w:rPr>
          <w:delText xml:space="preserve">fire </w:delText>
        </w:r>
      </w:del>
      <w:ins w:id="71" w:author="Jens Stevens" w:date="2017-08-18T17:30:00Z">
        <w:r w:rsidR="0034364A">
          <w:rPr>
            <w:rFonts w:ascii="Times New Roman" w:hAnsi="Times New Roman" w:cs="Times New Roman"/>
          </w:rPr>
          <w:t xml:space="preserve">patches </w:t>
        </w:r>
      </w:ins>
      <w:r w:rsidR="0098480B">
        <w:rPr>
          <w:rFonts w:ascii="Times New Roman" w:hAnsi="Times New Roman" w:cs="Times New Roman"/>
        </w:rPr>
        <w:t xml:space="preserve">as </w:t>
      </w:r>
      <w:del w:id="72" w:author="Brandon Collins" w:date="2017-08-25T13:22:00Z">
        <w:r w:rsidR="00EC795E" w:rsidDel="00363CA1">
          <w:rPr>
            <w:rFonts w:ascii="Times New Roman" w:hAnsi="Times New Roman" w:cs="Times New Roman"/>
          </w:rPr>
          <w:delText>the</w:delText>
        </w:r>
      </w:del>
      <w:r w:rsidR="00EC795E">
        <w:rPr>
          <w:rFonts w:ascii="Times New Roman" w:hAnsi="Times New Roman" w:cs="Times New Roman"/>
        </w:rPr>
        <w:t xml:space="preserve"> </w:t>
      </w:r>
      <w:del w:id="73" w:author="Jens Stevens" w:date="2017-08-18T17:15:00Z">
        <w:r w:rsidR="00EC795E" w:rsidDel="00354DDC">
          <w:rPr>
            <w:rFonts w:ascii="Times New Roman" w:hAnsi="Times New Roman" w:cs="Times New Roman"/>
          </w:rPr>
          <w:delText>set of polygons mapped as &gt;90% basal area mortality using the thresholds in Relative differenced Normalized Burn Ratio (</w:delText>
        </w:r>
      </w:del>
      <w:ins w:id="74" w:author="Jens Stevens" w:date="2017-08-18T17:30:00Z">
        <w:r w:rsidR="0034364A">
          <w:rPr>
            <w:rFonts w:ascii="Times New Roman" w:hAnsi="Times New Roman" w:cs="Times New Roman"/>
          </w:rPr>
          <w:t>adjacent p</w:t>
        </w:r>
      </w:ins>
      <w:ins w:id="75" w:author="Jens Stevens" w:date="2017-08-18T17:21:00Z">
        <w:r w:rsidR="00354DDC">
          <w:rPr>
            <w:rFonts w:ascii="Times New Roman" w:hAnsi="Times New Roman" w:cs="Times New Roman"/>
          </w:rPr>
          <w:t>ixels</w:t>
        </w:r>
      </w:ins>
      <w:ins w:id="76" w:author="Jens Stevens" w:date="2017-08-18T17:15:00Z">
        <w:r w:rsidR="00354DDC">
          <w:rPr>
            <w:rFonts w:ascii="Times New Roman" w:hAnsi="Times New Roman" w:cs="Times New Roman"/>
          </w:rPr>
          <w:t xml:space="preserve"> where the </w:t>
        </w:r>
      </w:ins>
      <w:r w:rsidR="00EC795E">
        <w:rPr>
          <w:rFonts w:ascii="Times New Roman" w:hAnsi="Times New Roman" w:cs="Times New Roman"/>
        </w:rPr>
        <w:t>RdNBR</w:t>
      </w:r>
      <w:del w:id="77" w:author="Brandon Collins" w:date="2017-08-25T13:22:00Z">
        <w:r w:rsidR="00EC795E" w:rsidDel="00363CA1">
          <w:rPr>
            <w:rFonts w:ascii="Times New Roman" w:hAnsi="Times New Roman" w:cs="Times New Roman"/>
          </w:rPr>
          <w:delText>) from pre- and post-fire LANDSAT imagery</w:delText>
        </w:r>
      </w:del>
      <w:r w:rsidR="00EC795E">
        <w:rPr>
          <w:rFonts w:ascii="Times New Roman" w:hAnsi="Times New Roman" w:cs="Times New Roman"/>
        </w:rPr>
        <w:t xml:space="preserve"> </w:t>
      </w:r>
      <w:ins w:id="78" w:author="Jens Stevens" w:date="2017-08-18T17:16:00Z">
        <w:r w:rsidR="00354DDC">
          <w:rPr>
            <w:rFonts w:ascii="Times New Roman" w:hAnsi="Times New Roman" w:cs="Times New Roman"/>
          </w:rPr>
          <w:t>exceeded</w:t>
        </w:r>
        <w:del w:id="79" w:author="Miller, Jay D -FS" w:date="2017-08-24T12:54:00Z">
          <w:r w:rsidR="00354DDC" w:rsidDel="00A16F93">
            <w:rPr>
              <w:rFonts w:ascii="Times New Roman" w:hAnsi="Times New Roman" w:cs="Times New Roman"/>
            </w:rPr>
            <w:delText xml:space="preserve"> </w:delText>
          </w:r>
        </w:del>
      </w:ins>
      <w:ins w:id="80" w:author="Jens Stevens" w:date="2017-08-18T17:19:00Z">
        <w:del w:id="81" w:author="Miller, Jay D -FS" w:date="2017-08-24T12:53:00Z">
          <w:r w:rsidR="00354DDC" w:rsidDel="00A16F93">
            <w:rPr>
              <w:rFonts w:ascii="Times New Roman" w:hAnsi="Times New Roman" w:cs="Times New Roman"/>
            </w:rPr>
            <w:delText>###</w:delText>
          </w:r>
        </w:del>
        <w:del w:id="82" w:author="Miller, Jay D -FS" w:date="2017-08-24T12:55:00Z">
          <w:r w:rsidR="00354DDC" w:rsidDel="00A16F93">
            <w:rPr>
              <w:rFonts w:ascii="Times New Roman" w:hAnsi="Times New Roman" w:cs="Times New Roman"/>
            </w:rPr>
            <w:delText>,</w:delText>
          </w:r>
        </w:del>
        <w:r w:rsidR="00354DDC">
          <w:rPr>
            <w:rFonts w:ascii="Times New Roman" w:hAnsi="Times New Roman" w:cs="Times New Roman"/>
          </w:rPr>
          <w:t xml:space="preserve"> the threshold associated with 90% basal area mortality</w:t>
        </w:r>
      </w:ins>
      <w:r w:rsidR="00354DDC">
        <w:rPr>
          <w:rFonts w:ascii="Times New Roman" w:hAnsi="Times New Roman" w:cs="Times New Roman"/>
        </w:rPr>
        <w:t xml:space="preserve"> </w:t>
      </w:r>
      <w:r w:rsidR="00354DDC">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354DDC">
        <w:rPr>
          <w:rFonts w:ascii="Times New Roman" w:hAnsi="Times New Roman" w:cs="Times New Roman"/>
        </w:rPr>
        <w:instrText xml:space="preserve"> ADDIN EN.CITE </w:instrText>
      </w:r>
      <w:r w:rsidR="00354DDC">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354DDC">
        <w:rPr>
          <w:rFonts w:ascii="Times New Roman" w:hAnsi="Times New Roman" w:cs="Times New Roman"/>
        </w:rPr>
        <w:instrText xml:space="preserve"> ADDIN EN.CITE.DATA </w:instrText>
      </w:r>
      <w:r w:rsidR="00354DDC">
        <w:rPr>
          <w:rFonts w:ascii="Times New Roman" w:hAnsi="Times New Roman" w:cs="Times New Roman"/>
        </w:rPr>
      </w:r>
      <w:r w:rsidR="00354DDC">
        <w:rPr>
          <w:rFonts w:ascii="Times New Roman" w:hAnsi="Times New Roman" w:cs="Times New Roman"/>
        </w:rPr>
        <w:fldChar w:fldCharType="end"/>
      </w:r>
      <w:r w:rsidR="00354DDC">
        <w:rPr>
          <w:rFonts w:ascii="Times New Roman" w:hAnsi="Times New Roman" w:cs="Times New Roman"/>
        </w:rPr>
      </w:r>
      <w:r w:rsidR="00354DDC">
        <w:rPr>
          <w:rFonts w:ascii="Times New Roman" w:hAnsi="Times New Roman" w:cs="Times New Roman"/>
        </w:rPr>
        <w:fldChar w:fldCharType="separate"/>
      </w:r>
      <w:r w:rsidR="00354DDC">
        <w:rPr>
          <w:rFonts w:ascii="Times New Roman" w:hAnsi="Times New Roman" w:cs="Times New Roman"/>
          <w:noProof/>
        </w:rPr>
        <w:t>(</w:t>
      </w:r>
      <w:ins w:id="83" w:author="Miller, Jay D -FS" w:date="2017-08-24T12:54:00Z">
        <w:r w:rsidR="00A16F93">
          <w:rPr>
            <w:rFonts w:ascii="Times New Roman" w:hAnsi="Times New Roman" w:cs="Times New Roman"/>
            <w:noProof/>
          </w:rPr>
          <w:t xml:space="preserve">652 for extended assessements and 746 for initial assessments: </w:t>
        </w:r>
      </w:ins>
      <w:hyperlink w:anchor="_ENREF_28" w:tooltip="Miller, 2009 #2448" w:history="1">
        <w:r w:rsidR="00415143">
          <w:rPr>
            <w:rFonts w:ascii="Times New Roman" w:hAnsi="Times New Roman" w:cs="Times New Roman"/>
            <w:noProof/>
          </w:rPr>
          <w:t>Miller</w:t>
        </w:r>
        <w:r w:rsidR="00415143" w:rsidRPr="00354DDC">
          <w:rPr>
            <w:rFonts w:ascii="Times New Roman" w:hAnsi="Times New Roman" w:cs="Times New Roman"/>
            <w:i/>
            <w:noProof/>
          </w:rPr>
          <w:t xml:space="preserve"> et al.</w:t>
        </w:r>
        <w:r w:rsidR="00415143">
          <w:rPr>
            <w:rFonts w:ascii="Times New Roman" w:hAnsi="Times New Roman" w:cs="Times New Roman"/>
            <w:noProof/>
          </w:rPr>
          <w:t>, 2009a</w:t>
        </w:r>
      </w:hyperlink>
      <w:ins w:id="84" w:author="Miller, Jay D -FS" w:date="2017-08-24T12:54:00Z">
        <w:r w:rsidR="00A16F93">
          <w:rPr>
            <w:rFonts w:ascii="Times New Roman" w:hAnsi="Times New Roman" w:cs="Times New Roman"/>
            <w:noProof/>
          </w:rPr>
          <w:t>; Miller and Quayle 2015</w:t>
        </w:r>
      </w:ins>
      <w:r w:rsidR="00354DDC">
        <w:rPr>
          <w:rFonts w:ascii="Times New Roman" w:hAnsi="Times New Roman" w:cs="Times New Roman"/>
          <w:noProof/>
        </w:rPr>
        <w:t>)</w:t>
      </w:r>
      <w:r w:rsidR="00354DDC">
        <w:rPr>
          <w:rFonts w:ascii="Times New Roman" w:hAnsi="Times New Roman" w:cs="Times New Roman"/>
        </w:rPr>
        <w:fldChar w:fldCharType="end"/>
      </w:r>
      <w:ins w:id="85" w:author="Brandon Collins" w:date="2017-08-25T13:22:00Z">
        <w:r w:rsidR="00363CA1">
          <w:rPr>
            <w:rFonts w:ascii="Times New Roman" w:hAnsi="Times New Roman" w:cs="Times New Roman"/>
          </w:rPr>
          <w:t>. These patches were</w:t>
        </w:r>
      </w:ins>
      <w:ins w:id="86" w:author="Jens Stevens" w:date="2017-08-18T17:21:00Z">
        <w:del w:id="87" w:author="Brandon Collins" w:date="2017-08-25T13:23:00Z">
          <w:r w:rsidR="00354DDC" w:rsidDel="00363CA1">
            <w:rPr>
              <w:rFonts w:ascii="Times New Roman" w:hAnsi="Times New Roman" w:cs="Times New Roman"/>
            </w:rPr>
            <w:delText>,</w:delText>
          </w:r>
        </w:del>
        <w:r w:rsidR="00354DDC">
          <w:rPr>
            <w:rFonts w:ascii="Times New Roman" w:hAnsi="Times New Roman" w:cs="Times New Roman"/>
          </w:rPr>
          <w:t xml:space="preserve"> </w:t>
        </w:r>
      </w:ins>
      <w:ins w:id="88" w:author="Jens Stevens" w:date="2017-08-18T17:23:00Z">
        <w:r w:rsidR="00354DDC">
          <w:rPr>
            <w:rFonts w:ascii="Times New Roman" w:hAnsi="Times New Roman" w:cs="Times New Roman"/>
          </w:rPr>
          <w:t>converted to polygon shapefiles by</w:t>
        </w:r>
      </w:ins>
      <w:ins w:id="89" w:author="Jens Stevens" w:date="2017-08-18T17:21:00Z">
        <w:r w:rsidR="00354DDC">
          <w:rPr>
            <w:rFonts w:ascii="Times New Roman" w:hAnsi="Times New Roman" w:cs="Times New Roman"/>
          </w:rPr>
          <w:t xml:space="preserve"> Region 5 of the US Forest Service</w:t>
        </w:r>
      </w:ins>
      <w:ins w:id="90" w:author="Jens Stevens" w:date="2017-08-18T17:25:00Z">
        <w:r w:rsidR="0034364A">
          <w:rPr>
            <w:rFonts w:ascii="Times New Roman" w:hAnsi="Times New Roman" w:cs="Times New Roman"/>
          </w:rPr>
          <w:t xml:space="preserve"> and made available</w:t>
        </w:r>
      </w:ins>
      <w:del w:id="91" w:author="Jens Stevens" w:date="2017-08-18T17:25:00Z">
        <w:r w:rsidR="0034364A" w:rsidDel="0034364A">
          <w:rPr>
            <w:rFonts w:ascii="Times New Roman" w:hAnsi="Times New Roman" w:cs="Times New Roman"/>
          </w:rPr>
          <w:delText xml:space="preserve"> </w:delText>
        </w:r>
      </w:del>
      <w:del w:id="92" w:author="Jens Stevens" w:date="2017-08-18T17:21:00Z">
        <w:r w:rsidR="00EC795E" w:rsidDel="00354DDC">
          <w:rPr>
            <w:rFonts w:ascii="Times New Roman" w:hAnsi="Times New Roman" w:cs="Times New Roman"/>
          </w:rPr>
          <w:delText xml:space="preserve"> and</w:delText>
        </w:r>
      </w:del>
      <w:r w:rsidR="00EC795E">
        <w:rPr>
          <w:rFonts w:ascii="Times New Roman" w:hAnsi="Times New Roman" w:cs="Times New Roman"/>
        </w:rPr>
        <w:t xml:space="preserve"> </w:t>
      </w:r>
      <w:del w:id="93" w:author="Scott" w:date="2017-08-22T14:35:00Z">
        <w:r w:rsidR="00EC795E" w:rsidDel="00C63D00">
          <w:rPr>
            <w:rFonts w:ascii="Times New Roman" w:hAnsi="Times New Roman" w:cs="Times New Roman"/>
          </w:rPr>
          <w:delText>available</w:delText>
        </w:r>
      </w:del>
      <w:r w:rsidR="00EC795E">
        <w:rPr>
          <w:rFonts w:ascii="Times New Roman" w:hAnsi="Times New Roman" w:cs="Times New Roman"/>
        </w:rPr>
        <w:t xml:space="preserve"> at (</w:t>
      </w:r>
      <w:r w:rsidR="007A51C4" w:rsidRPr="007A51C4">
        <w:rPr>
          <w:rFonts w:ascii="Times New Roman" w:hAnsi="Times New Roman" w:cs="Times New Roman"/>
        </w:rPr>
        <w:t>https://www.fs.usda.gov/detail/r5/landmanagement/gis/?cid=stelprd3804878</w:t>
      </w:r>
      <w:r w:rsidR="00EC795E">
        <w:rPr>
          <w:rFonts w:ascii="Times New Roman" w:hAnsi="Times New Roman" w:cs="Times New Roman"/>
        </w:rPr>
        <w:t xml:space="preserve">). </w:t>
      </w:r>
      <w:commentRangeEnd w:id="68"/>
      <w:r w:rsidR="0034364A">
        <w:rPr>
          <w:rStyle w:val="CommentReference"/>
        </w:rPr>
        <w:commentReference w:id="68"/>
      </w:r>
    </w:p>
    <w:p w14:paraId="08D5A5FC" w14:textId="39A58F45" w:rsidR="003013DD" w:rsidRDefault="003013DD" w:rsidP="00D45535">
      <w:pPr>
        <w:spacing w:line="480" w:lineRule="auto"/>
        <w:ind w:firstLine="720"/>
        <w:rPr>
          <w:rFonts w:ascii="Times New Roman" w:hAnsi="Times New Roman" w:cs="Times New Roman"/>
        </w:rPr>
      </w:pPr>
      <w:r>
        <w:rPr>
          <w:rFonts w:ascii="Times New Roman" w:hAnsi="Times New Roman" w:cs="Times New Roman"/>
        </w:rPr>
        <w:t xml:space="preserve">We calculated the stand-replacing decay coefficient (SDC) for each fire following the methods of Collins et al. (2017). SDC is defined </w:t>
      </w:r>
      <w:r w:rsidR="005E252E">
        <w:rPr>
          <w:rFonts w:ascii="Times New Roman" w:hAnsi="Times New Roman" w:cs="Times New Roman"/>
        </w:rPr>
        <w:t>as</w:t>
      </w:r>
      <w:r>
        <w:rPr>
          <w:rFonts w:ascii="Times New Roman" w:hAnsi="Times New Roman" w:cs="Times New Roman"/>
        </w:rPr>
        <w:t>:</w:t>
      </w:r>
    </w:p>
    <w:p w14:paraId="074D6EFF" w14:textId="0025535D" w:rsidR="003013DD" w:rsidRDefault="003013DD" w:rsidP="00795C1C">
      <w:pPr>
        <w:spacing w:line="480" w:lineRule="auto"/>
        <w:ind w:firstLine="720"/>
        <w:jc w:val="right"/>
        <w:rPr>
          <w:rFonts w:ascii="Times New Roman" w:hAnsi="Times New Roman" w:cs="Times New Roman"/>
        </w:rPr>
      </w:pP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SDC*D</m:t>
                </m:r>
              </m:sup>
            </m:sSup>
          </m:den>
        </m:f>
      </m:oMath>
      <w:ins w:id="94" w:author="Jens Stevens" w:date="2017-08-18T17:50:00Z">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t>Eq. 1</w:t>
        </w:r>
      </w:ins>
    </w:p>
    <w:p w14:paraId="40A7D3D3" w14:textId="75CC848A" w:rsidR="00EC795E" w:rsidRDefault="003013DD" w:rsidP="003013DD">
      <w:pPr>
        <w:spacing w:line="480" w:lineRule="auto"/>
        <w:rPr>
          <w:rFonts w:ascii="Times New Roman" w:hAnsi="Times New Roman" w:cs="Times New Roman"/>
        </w:rPr>
      </w:pPr>
      <w:r>
        <w:rPr>
          <w:rFonts w:ascii="Times New Roman" w:hAnsi="Times New Roman" w:cs="Times New Roman"/>
        </w:rPr>
        <w:t xml:space="preserve">where </w:t>
      </w:r>
      <w:r w:rsidRPr="003013DD">
        <w:rPr>
          <w:rFonts w:ascii="Times New Roman" w:hAnsi="Times New Roman" w:cs="Times New Roman"/>
          <w:i/>
        </w:rPr>
        <w:t>P</w:t>
      </w:r>
      <w:r>
        <w:rPr>
          <w:rFonts w:ascii="Times New Roman" w:hAnsi="Times New Roman" w:cs="Times New Roman"/>
        </w:rPr>
        <w:t xml:space="preserve"> is the proportion of the original stand-replacing area in the fire</w:t>
      </w:r>
      <w:r w:rsidR="00D94367">
        <w:rPr>
          <w:rFonts w:ascii="Times New Roman" w:hAnsi="Times New Roman" w:cs="Times New Roman"/>
        </w:rPr>
        <w:t xml:space="preserve"> that exceeds a given buffer distance</w:t>
      </w:r>
      <w:r w:rsidR="0014669D">
        <w:rPr>
          <w:rFonts w:ascii="Times New Roman" w:hAnsi="Times New Roman" w:cs="Times New Roman"/>
        </w:rPr>
        <w:t xml:space="preserve"> inward from the patch edge</w:t>
      </w:r>
      <w:r w:rsidR="00D94367">
        <w:rPr>
          <w:rFonts w:ascii="Times New Roman" w:hAnsi="Times New Roman" w:cs="Times New Roman"/>
        </w:rPr>
        <w:t xml:space="preserve"> </w:t>
      </w:r>
      <w:r w:rsidR="0014669D">
        <w:rPr>
          <w:rFonts w:ascii="Times New Roman" w:hAnsi="Times New Roman" w:cs="Times New Roman"/>
        </w:rPr>
        <w:t>(</w:t>
      </w:r>
      <w:r w:rsidR="00D94367">
        <w:rPr>
          <w:rFonts w:ascii="Times New Roman" w:hAnsi="Times New Roman" w:cs="Times New Roman"/>
          <w:i/>
        </w:rPr>
        <w:t>D</w:t>
      </w:r>
      <w:r w:rsidR="0014669D">
        <w:rPr>
          <w:rFonts w:ascii="Times New Roman" w:hAnsi="Times New Roman" w:cs="Times New Roman"/>
        </w:rPr>
        <w:t>)</w:t>
      </w:r>
      <w:r w:rsidR="00D94367">
        <w:rPr>
          <w:rFonts w:ascii="Times New Roman" w:hAnsi="Times New Roman" w:cs="Times New Roman"/>
        </w:rPr>
        <w:t xml:space="preserve">, and </w:t>
      </w:r>
      <w:r w:rsidR="00D94367">
        <w:rPr>
          <w:rFonts w:ascii="Times New Roman" w:hAnsi="Times New Roman" w:cs="Times New Roman"/>
          <w:i/>
        </w:rPr>
        <w:t>SDC</w:t>
      </w:r>
      <w:r w:rsidR="00D94367">
        <w:rPr>
          <w:rFonts w:ascii="Times New Roman" w:hAnsi="Times New Roman" w:cs="Times New Roman"/>
        </w:rPr>
        <w:t xml:space="preserve"> is a free parameter fit by nonlinear least squares estimation that simultaneously describes the size and complexity of stand-replacing </w:t>
      </w:r>
      <w:r w:rsidR="00D94367">
        <w:rPr>
          <w:rFonts w:ascii="Times New Roman" w:hAnsi="Times New Roman" w:cs="Times New Roman"/>
        </w:rPr>
        <w:lastRenderedPageBreak/>
        <w:t>area</w:t>
      </w:r>
      <w:r w:rsidR="005E252E">
        <w:rPr>
          <w:rFonts w:ascii="Times New Roman" w:hAnsi="Times New Roman" w:cs="Times New Roman"/>
        </w:rPr>
        <w:t>.  S</w:t>
      </w:r>
      <w:r w:rsidR="00AE5130">
        <w:rPr>
          <w:rFonts w:ascii="Times New Roman" w:hAnsi="Times New Roman" w:cs="Times New Roman"/>
        </w:rPr>
        <w:t>mal</w:t>
      </w:r>
      <w:r w:rsidR="00747E0B">
        <w:rPr>
          <w:rFonts w:ascii="Times New Roman" w:hAnsi="Times New Roman" w:cs="Times New Roman"/>
        </w:rPr>
        <w:t>ler SDC values represent larger and/or</w:t>
      </w:r>
      <w:r w:rsidR="00AE5130">
        <w:rPr>
          <w:rFonts w:ascii="Times New Roman" w:hAnsi="Times New Roman" w:cs="Times New Roman"/>
        </w:rPr>
        <w:t xml:space="preserve"> less complex patches</w:t>
      </w:r>
      <w:r w:rsidR="00D94367">
        <w:rPr>
          <w:rFonts w:ascii="Times New Roman" w:hAnsi="Times New Roman" w:cs="Times New Roman"/>
        </w:rPr>
        <w:t xml:space="preserve"> (</w:t>
      </w:r>
      <w:ins w:id="95" w:author="Jens Stevens" w:date="2017-08-19T18:34:00Z">
        <w:r w:rsidR="0098355F">
          <w:rPr>
            <w:rFonts w:ascii="Times New Roman" w:hAnsi="Times New Roman" w:cs="Times New Roman"/>
          </w:rPr>
          <w:t xml:space="preserve">Figure A1; </w:t>
        </w:r>
      </w:ins>
      <w:r w:rsidR="00D94367">
        <w:rPr>
          <w:rFonts w:ascii="Times New Roman" w:hAnsi="Times New Roman" w:cs="Times New Roman"/>
        </w:rPr>
        <w:t xml:space="preserve">Collins </w:t>
      </w:r>
      <w:r w:rsidR="00D94367" w:rsidRPr="00117F3F">
        <w:rPr>
          <w:rFonts w:ascii="Times New Roman" w:hAnsi="Times New Roman" w:cs="Times New Roman"/>
          <w:i/>
        </w:rPr>
        <w:t>et al</w:t>
      </w:r>
      <w:r w:rsidR="00D94367">
        <w:rPr>
          <w:rFonts w:ascii="Times New Roman" w:hAnsi="Times New Roman" w:cs="Times New Roman"/>
        </w:rPr>
        <w:t xml:space="preserve">. 2017). </w:t>
      </w:r>
      <w:r w:rsidR="00EC795E" w:rsidRPr="003013DD">
        <w:rPr>
          <w:rFonts w:ascii="Times New Roman" w:hAnsi="Times New Roman" w:cs="Times New Roman"/>
        </w:rPr>
        <w:t>We</w:t>
      </w:r>
      <w:r w:rsidR="00EC795E">
        <w:rPr>
          <w:rFonts w:ascii="Times New Roman" w:hAnsi="Times New Roman" w:cs="Times New Roman"/>
        </w:rPr>
        <w:t xml:space="preserve"> reasoned</w:t>
      </w:r>
      <w:r>
        <w:rPr>
          <w:rFonts w:ascii="Times New Roman" w:hAnsi="Times New Roman" w:cs="Times New Roman"/>
        </w:rPr>
        <w:t xml:space="preserve"> that</w:t>
      </w:r>
      <w:r w:rsidR="00D94367">
        <w:rPr>
          <w:rFonts w:ascii="Times New Roman" w:hAnsi="Times New Roman" w:cs="Times New Roman"/>
        </w:rPr>
        <w:t xml:space="preserve"> </w:t>
      </w:r>
      <w:r w:rsidR="0014669D">
        <w:rPr>
          <w:rFonts w:ascii="Times New Roman" w:hAnsi="Times New Roman" w:cs="Times New Roman"/>
        </w:rPr>
        <w:t>not all edges are biologically equivalent, as outer edges of stand-replacing patches would be more likely to contribute conifer seed into the patch than edg</w:t>
      </w:r>
      <w:r w:rsidR="0014669D" w:rsidRPr="00601C9F">
        <w:rPr>
          <w:rFonts w:ascii="Times New Roman" w:hAnsi="Times New Roman" w:cs="Times New Roman"/>
        </w:rPr>
        <w:t>es of very small internal “</w:t>
      </w:r>
      <w:r w:rsidR="009E34EE">
        <w:rPr>
          <w:rFonts w:ascii="Times New Roman" w:hAnsi="Times New Roman" w:cs="Times New Roman"/>
        </w:rPr>
        <w:t>islands”</w:t>
      </w:r>
      <w:r w:rsidR="0014669D" w:rsidRPr="00601C9F">
        <w:rPr>
          <w:rFonts w:ascii="Times New Roman" w:hAnsi="Times New Roman" w:cs="Times New Roman"/>
        </w:rPr>
        <w:t xml:space="preserve"> </w:t>
      </w:r>
      <w:r w:rsidR="009E34EE">
        <w:rPr>
          <w:rFonts w:ascii="Times New Roman" w:hAnsi="Times New Roman" w:cs="Times New Roman"/>
        </w:rPr>
        <w:t>of surviving trees</w:t>
      </w:r>
      <w:r w:rsidR="007C398F">
        <w:rPr>
          <w:rFonts w:ascii="Times New Roman" w:hAnsi="Times New Roman" w:cs="Times New Roman"/>
        </w:rPr>
        <w:t xml:space="preserve"> </w:t>
      </w:r>
      <w:r w:rsidR="0014669D" w:rsidRPr="00601C9F">
        <w:rPr>
          <w:rFonts w:ascii="Times New Roman" w:hAnsi="Times New Roman" w:cs="Times New Roman"/>
        </w:rPr>
        <w:t>within stand-replaci</w:t>
      </w:r>
      <w:r w:rsidR="00601C9F">
        <w:rPr>
          <w:rFonts w:ascii="Times New Roman" w:hAnsi="Times New Roman" w:cs="Times New Roman"/>
        </w:rPr>
        <w:t>ng patches that were mapped as</w:t>
      </w:r>
      <w:r w:rsidR="00CC2925" w:rsidRPr="00601C9F">
        <w:rPr>
          <w:rFonts w:ascii="Times New Roman" w:hAnsi="Times New Roman" w:cs="Times New Roman"/>
        </w:rPr>
        <w:t xml:space="preserve"> </w:t>
      </w:r>
      <w:r w:rsidR="00601C9F" w:rsidRPr="00601C9F">
        <w:rPr>
          <w:rFonts w:ascii="Times New Roman" w:eastAsia="MS Gothic" w:hAnsi="Times New Roman" w:cs="Times New Roman"/>
          <w:color w:val="000000"/>
        </w:rPr>
        <w:t>≤</w:t>
      </w:r>
      <w:r w:rsidR="00601C9F">
        <w:rPr>
          <w:rFonts w:ascii="Times New Roman" w:eastAsia="MS Gothic" w:hAnsi="Times New Roman" w:cs="Times New Roman"/>
          <w:color w:val="000000"/>
        </w:rPr>
        <w:t xml:space="preserve"> </w:t>
      </w:r>
      <w:r w:rsidR="0014669D" w:rsidRPr="00601C9F">
        <w:rPr>
          <w:rFonts w:ascii="Times New Roman" w:hAnsi="Times New Roman" w:cs="Times New Roman"/>
        </w:rPr>
        <w:t>90% ba</w:t>
      </w:r>
      <w:r w:rsidR="0014669D">
        <w:rPr>
          <w:rFonts w:ascii="Times New Roman" w:hAnsi="Times New Roman" w:cs="Times New Roman"/>
        </w:rPr>
        <w:t>sal area mortality but most often were mapped as having &gt;</w:t>
      </w:r>
      <w:r w:rsidR="00CC2925">
        <w:rPr>
          <w:rFonts w:ascii="Times New Roman" w:hAnsi="Times New Roman" w:cs="Times New Roman"/>
        </w:rPr>
        <w:t xml:space="preserve"> </w:t>
      </w:r>
      <w:r w:rsidR="0014669D">
        <w:rPr>
          <w:rFonts w:ascii="Times New Roman" w:hAnsi="Times New Roman" w:cs="Times New Roman"/>
        </w:rPr>
        <w:t>75% basal area mortality. Therefore we filled in any “</w:t>
      </w:r>
      <w:r w:rsidR="009E34EE">
        <w:rPr>
          <w:rFonts w:ascii="Times New Roman" w:hAnsi="Times New Roman" w:cs="Times New Roman"/>
        </w:rPr>
        <w:t>islands</w:t>
      </w:r>
      <w:r w:rsidR="0014669D">
        <w:rPr>
          <w:rFonts w:ascii="Times New Roman" w:hAnsi="Times New Roman" w:cs="Times New Roman"/>
        </w:rPr>
        <w:t>” of 9 contiguous 30 m pixels (0.81 ha) or smaller, and considered these part of the stand-replacing patch</w:t>
      </w:r>
      <w:r w:rsidR="00E615E1">
        <w:rPr>
          <w:rFonts w:ascii="Times New Roman" w:hAnsi="Times New Roman" w:cs="Times New Roman"/>
        </w:rPr>
        <w:t xml:space="preserve"> when calculating SDC</w:t>
      </w:r>
      <w:r w:rsidR="0014669D">
        <w:rPr>
          <w:rFonts w:ascii="Times New Roman" w:hAnsi="Times New Roman" w:cs="Times New Roman"/>
        </w:rPr>
        <w:t>.</w:t>
      </w:r>
      <w:r w:rsidR="007C398F">
        <w:rPr>
          <w:rFonts w:ascii="Times New Roman" w:hAnsi="Times New Roman" w:cs="Times New Roman"/>
        </w:rPr>
        <w:t xml:space="preserve"> The distribution of SDC for our 477 fires was left-skewed so we conducted a natural log (ln) transformation, which improved normality of the data </w:t>
      </w:r>
      <w:r w:rsidR="007C398F">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7C398F">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7C398F">
        <w:rPr>
          <w:rFonts w:ascii="Times New Roman" w:hAnsi="Times New Roman" w:cs="Times New Roman"/>
        </w:rPr>
        <w:fldChar w:fldCharType="end"/>
      </w:r>
      <w:r w:rsidR="007C398F">
        <w:rPr>
          <w:rFonts w:ascii="Times New Roman" w:hAnsi="Times New Roman" w:cs="Times New Roman"/>
        </w:rPr>
        <w:t>.</w:t>
      </w:r>
    </w:p>
    <w:p w14:paraId="01761F6C" w14:textId="712F5229" w:rsidR="0014669D" w:rsidRDefault="00E615E1" w:rsidP="0014669D">
      <w:pPr>
        <w:spacing w:line="480" w:lineRule="auto"/>
        <w:ind w:firstLine="720"/>
        <w:rPr>
          <w:rFonts w:ascii="Times New Roman" w:hAnsi="Times New Roman" w:cs="Times New Roman"/>
        </w:rPr>
      </w:pPr>
      <w:r>
        <w:rPr>
          <w:rFonts w:ascii="Times New Roman" w:hAnsi="Times New Roman" w:cs="Times New Roman"/>
        </w:rPr>
        <w:t xml:space="preserve">For each fire </w:t>
      </w:r>
      <w:r w:rsidR="003D43A4">
        <w:rPr>
          <w:rFonts w:ascii="Times New Roman" w:hAnsi="Times New Roman" w:cs="Times New Roman"/>
        </w:rPr>
        <w:t xml:space="preserve">we approximated the weather at the time of the fire using the GridMet database </w:t>
      </w:r>
      <w:r w:rsidR="003D43A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&lt;EndNote&gt;&lt;Cite&gt;&lt;Author&gt;Abatzoglou&lt;/Author&gt;&lt;Year&gt;2013&lt;/Year&gt;&lt;RecNum&gt;3386&lt;/RecNum&gt;&lt;DisplayText&gt;(Abatzoglou, 2013)&lt;/DisplayText&gt;&lt;record&gt;&lt;rec-number&gt;3386&lt;/rec-number&gt;&lt;foreign-keys&gt;&lt;key app="EN" db-id="w0ppaavf8t2zvwe9f0oxa5rcervz0wedp050" timestamp="1487363794"&gt;3386&lt;/key&gt;&lt;/foreign-keys&gt;&lt;ref-type name="Journal Article"&gt;17&lt;/ref-type&gt;&lt;contributors&gt;&lt;authors&gt;&lt;author&gt;Abatzoglou, John T.&lt;/author&gt;&lt;/authors&gt;&lt;/contributors&gt;&lt;titles&gt;&lt;title&gt;Development of gridded surface meteorological data for ecological applications and modelling&lt;/title&gt;&lt;secondary-title&gt;International Journal of Climatology&lt;/secondary-title&gt;&lt;/titles&gt;&lt;periodical&gt;&lt;full-title&gt;International Journal of Climatology&lt;/full-title&gt;&lt;/periodical&gt;&lt;pages&gt;121-131&lt;/pages&gt;&lt;volume&gt;33&lt;/volume&gt;&lt;number&gt;1&lt;/number&gt;&lt;keywords&gt;&lt;keyword&gt;weather data&lt;/keyword&gt;&lt;keyword&gt;humidity&lt;/keyword&gt;&lt;keyword&gt;agriculture&lt;/keyword&gt;&lt;keyword&gt;wildfire&lt;/keyword&gt;&lt;/keywords&gt;&lt;dates&gt;&lt;year&gt;2013&lt;/year&gt;&lt;/dates&gt;&lt;publisher&gt;John Wiley &amp;amp; Sons, Ltd.&lt;/publisher&gt;&lt;isbn&gt;1097-0088&lt;/isbn&gt;&lt;urls&gt;&lt;related-urls&gt;&lt;url&gt;http://dx.doi.org/10.1002/joc.3413&lt;/url&gt;&lt;/related-urls&gt;&lt;/urls&gt;&lt;electronic-resource-num&gt;10.1002/joc.3413&lt;/electronic-resource-num&gt;&lt;research-notes&gt;&amp;#xD;This is the citation for the gridmet dataset&lt;/research-notes&gt;&lt;/record&gt;&lt;/Cite&gt;&lt;/EndNote&gt;</w:instrText>
      </w:r>
      <w:r w:rsidR="003D43A4">
        <w:rPr>
          <w:rFonts w:ascii="Times New Roman" w:hAnsi="Times New Roman" w:cs="Times New Roman"/>
        </w:rPr>
        <w:fldChar w:fldCharType="separate"/>
      </w:r>
      <w:r w:rsidR="00BD2BAD">
        <w:rPr>
          <w:rFonts w:ascii="Times New Roman" w:hAnsi="Times New Roman" w:cs="Times New Roman"/>
          <w:noProof/>
        </w:rPr>
        <w:t>(</w:t>
      </w:r>
      <w:hyperlink w:anchor="_ENREF_1" w:tooltip="Abatzoglou, 2013 #3386" w:history="1">
        <w:r w:rsidR="00415143">
          <w:rPr>
            <w:rFonts w:ascii="Times New Roman" w:hAnsi="Times New Roman" w:cs="Times New Roman"/>
            <w:noProof/>
          </w:rPr>
          <w:t>Abatzoglou, 2013</w:t>
        </w:r>
      </w:hyperlink>
      <w:r w:rsidR="00BD2BAD">
        <w:rPr>
          <w:rFonts w:ascii="Times New Roman" w:hAnsi="Times New Roman" w:cs="Times New Roman"/>
          <w:noProof/>
        </w:rPr>
        <w:t>)</w:t>
      </w:r>
      <w:r w:rsidR="003D43A4">
        <w:rPr>
          <w:rFonts w:ascii="Times New Roman" w:hAnsi="Times New Roman" w:cs="Times New Roman"/>
        </w:rPr>
        <w:fldChar w:fldCharType="end"/>
      </w:r>
      <w:r w:rsidR="003D43A4">
        <w:rPr>
          <w:rFonts w:ascii="Times New Roman" w:hAnsi="Times New Roman" w:cs="Times New Roman"/>
        </w:rPr>
        <w:t>. We identified the start and end dates for each of our 477 fires</w:t>
      </w:r>
      <w:r w:rsidR="005E252E">
        <w:rPr>
          <w:rFonts w:ascii="Times New Roman" w:hAnsi="Times New Roman" w:cs="Times New Roman"/>
        </w:rPr>
        <w:t>.</w:t>
      </w:r>
      <w:r w:rsidR="009E34EE">
        <w:rPr>
          <w:rFonts w:ascii="Times New Roman" w:hAnsi="Times New Roman" w:cs="Times New Roman"/>
        </w:rPr>
        <w:t xml:space="preserve"> </w:t>
      </w:r>
      <w:r w:rsidR="005E252E">
        <w:rPr>
          <w:rFonts w:ascii="Times New Roman" w:hAnsi="Times New Roman" w:cs="Times New Roman"/>
        </w:rPr>
        <w:t>I</w:t>
      </w:r>
      <w:r w:rsidR="003D43A4">
        <w:rPr>
          <w:rFonts w:ascii="Times New Roman" w:hAnsi="Times New Roman" w:cs="Times New Roman"/>
        </w:rPr>
        <w:t xml:space="preserve">n rare cases where the end date was not known (N=35), we set the end date to seven days after the start date. We excluded cases where the start date was not known (N=4). We then calculated the centroid latitude and longitude coordinate of the high-severity area within a given fire, and downloaded the </w:t>
      </w:r>
      <w:r w:rsidR="00717D59">
        <w:rPr>
          <w:rFonts w:ascii="Times New Roman" w:hAnsi="Times New Roman" w:cs="Times New Roman"/>
        </w:rPr>
        <w:t>daily weather estimates from GridMet for the grid cell (4 km) overlapping that centroid</w:t>
      </w:r>
      <w:r w:rsidR="007A51C4">
        <w:rPr>
          <w:rFonts w:ascii="Times New Roman" w:hAnsi="Times New Roman" w:cs="Times New Roman"/>
        </w:rPr>
        <w:t xml:space="preserve"> during the burn period</w:t>
      </w:r>
      <w:r w:rsidR="00717D59">
        <w:rPr>
          <w:rFonts w:ascii="Times New Roman" w:hAnsi="Times New Roman" w:cs="Times New Roman"/>
        </w:rPr>
        <w:t xml:space="preserve">. Daily estimates were obtained for daily </w:t>
      </w:r>
      <w:r w:rsidR="00906316">
        <w:rPr>
          <w:rFonts w:ascii="Times New Roman" w:hAnsi="Times New Roman" w:cs="Times New Roman"/>
        </w:rPr>
        <w:t>high</w:t>
      </w:r>
      <w:r w:rsidR="00717D59">
        <w:rPr>
          <w:rFonts w:ascii="Times New Roman" w:hAnsi="Times New Roman" w:cs="Times New Roman"/>
        </w:rPr>
        <w:t xml:space="preserve"> temperature, </w:t>
      </w:r>
      <w:r w:rsidR="00906316">
        <w:rPr>
          <w:rFonts w:ascii="Times New Roman" w:hAnsi="Times New Roman" w:cs="Times New Roman"/>
        </w:rPr>
        <w:t>low</w:t>
      </w:r>
      <w:r w:rsidR="00717D59">
        <w:rPr>
          <w:rFonts w:ascii="Times New Roman" w:hAnsi="Times New Roman" w:cs="Times New Roman"/>
        </w:rPr>
        <w:t xml:space="preserve"> temperature, </w:t>
      </w:r>
      <w:commentRangeStart w:id="96"/>
      <w:r w:rsidR="00906316">
        <w:rPr>
          <w:rFonts w:ascii="Times New Roman" w:hAnsi="Times New Roman" w:cs="Times New Roman"/>
        </w:rPr>
        <w:t>high</w:t>
      </w:r>
      <w:r w:rsidR="00717D59">
        <w:rPr>
          <w:rFonts w:ascii="Times New Roman" w:hAnsi="Times New Roman" w:cs="Times New Roman"/>
        </w:rPr>
        <w:t xml:space="preserve"> relative humidity</w:t>
      </w:r>
      <w:commentRangeEnd w:id="96"/>
      <w:r w:rsidR="00BE5496">
        <w:rPr>
          <w:rStyle w:val="CommentReference"/>
        </w:rPr>
        <w:commentReference w:id="96"/>
      </w:r>
      <w:r w:rsidR="00717D59">
        <w:rPr>
          <w:rFonts w:ascii="Times New Roman" w:hAnsi="Times New Roman" w:cs="Times New Roman"/>
        </w:rPr>
        <w:t>, and burn index</w:t>
      </w:r>
      <w:r w:rsidR="00627742">
        <w:rPr>
          <w:rFonts w:ascii="Times New Roman" w:hAnsi="Times New Roman" w:cs="Times New Roman"/>
        </w:rPr>
        <w:t xml:space="preserve"> under the assumption that daily </w:t>
      </w:r>
      <w:r w:rsidR="00345A2A">
        <w:rPr>
          <w:rFonts w:ascii="Times New Roman" w:hAnsi="Times New Roman" w:cs="Times New Roman"/>
        </w:rPr>
        <w:t>extremes</w:t>
      </w:r>
      <w:r w:rsidR="00627742">
        <w:rPr>
          <w:rFonts w:ascii="Times New Roman" w:hAnsi="Times New Roman" w:cs="Times New Roman"/>
        </w:rPr>
        <w:t xml:space="preserve"> are more likely to influence fire behavior than daily averages</w:t>
      </w:r>
      <w:r w:rsidR="00906316">
        <w:rPr>
          <w:rFonts w:ascii="Times New Roman" w:hAnsi="Times New Roman" w:cs="Times New Roman"/>
        </w:rPr>
        <w:t xml:space="preserve"> </w:t>
      </w:r>
      <w:r w:rsidR="00906316">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06316">
        <w:rPr>
          <w:rFonts w:ascii="Times New Roman" w:hAnsi="Times New Roman" w:cs="Times New Roman"/>
        </w:rPr>
      </w:r>
      <w:r w:rsidR="00906316">
        <w:rPr>
          <w:rFonts w:ascii="Times New Roman" w:hAnsi="Times New Roman" w:cs="Times New Roman"/>
        </w:rPr>
        <w:fldChar w:fldCharType="separate"/>
      </w:r>
      <w:r w:rsidR="00BD2BAD">
        <w:rPr>
          <w:rFonts w:ascii="Times New Roman" w:hAnsi="Times New Roman" w:cs="Times New Roman"/>
          <w:noProof/>
        </w:rPr>
        <w:t>(</w:t>
      </w:r>
      <w:hyperlink w:anchor="_ENREF_7" w:tooltip="Collins, 2007 #638"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2007</w:t>
        </w:r>
      </w:hyperlink>
      <w:r w:rsidR="00BD2BAD">
        <w:rPr>
          <w:rFonts w:ascii="Times New Roman" w:hAnsi="Times New Roman" w:cs="Times New Roman"/>
          <w:noProof/>
        </w:rPr>
        <w:t>)</w:t>
      </w:r>
      <w:r w:rsidR="00906316">
        <w:rPr>
          <w:rFonts w:ascii="Times New Roman" w:hAnsi="Times New Roman" w:cs="Times New Roman"/>
        </w:rPr>
        <w:fldChar w:fldCharType="end"/>
      </w:r>
      <w:r w:rsidR="00717D59">
        <w:rPr>
          <w:rFonts w:ascii="Times New Roman" w:hAnsi="Times New Roman" w:cs="Times New Roman"/>
        </w:rPr>
        <w:t xml:space="preserve">. For each fire we then identified the most extreme fire weather conditions for these four variables during the burn period (maximum </w:t>
      </w:r>
      <w:r w:rsidR="00423B47">
        <w:rPr>
          <w:rFonts w:ascii="Times New Roman" w:hAnsi="Times New Roman" w:cs="Times New Roman"/>
        </w:rPr>
        <w:t>high</w:t>
      </w:r>
      <w:r w:rsidR="00717D59">
        <w:rPr>
          <w:rFonts w:ascii="Times New Roman" w:hAnsi="Times New Roman" w:cs="Times New Roman"/>
        </w:rPr>
        <w:t xml:space="preserve"> temperature</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TMX</w:t>
      </w:r>
      <w:r w:rsidR="00906316">
        <w:rPr>
          <w:rFonts w:ascii="Times New Roman" w:hAnsi="Times New Roman" w:cs="Times New Roman"/>
        </w:rPr>
        <w:t>]</w:t>
      </w:r>
      <w:r w:rsidR="00717D59">
        <w:rPr>
          <w:rFonts w:ascii="Times New Roman" w:hAnsi="Times New Roman" w:cs="Times New Roman"/>
        </w:rPr>
        <w:t>,</w:t>
      </w:r>
      <w:r w:rsidR="00423B47">
        <w:rPr>
          <w:rFonts w:ascii="Times New Roman" w:hAnsi="Times New Roman" w:cs="Times New Roman"/>
        </w:rPr>
        <w:t xml:space="preserve"> maximum low temperature </w:t>
      </w:r>
      <w:r w:rsidR="00906316">
        <w:rPr>
          <w:rFonts w:ascii="Times New Roman" w:hAnsi="Times New Roman" w:cs="Times New Roman"/>
        </w:rPr>
        <w:t>[</w:t>
      </w:r>
      <w:r w:rsidR="00423B47">
        <w:rPr>
          <w:rFonts w:ascii="Times New Roman" w:hAnsi="Times New Roman" w:cs="Times New Roman"/>
        </w:rPr>
        <w:t>TMN</w:t>
      </w:r>
      <w:r w:rsidR="00906316">
        <w:rPr>
          <w:rFonts w:ascii="Times New Roman" w:hAnsi="Times New Roman" w:cs="Times New Roman"/>
        </w:rPr>
        <w:t>]</w:t>
      </w:r>
      <w:r w:rsidR="00423B47">
        <w:rPr>
          <w:rFonts w:ascii="Times New Roman" w:hAnsi="Times New Roman" w:cs="Times New Roman"/>
        </w:rPr>
        <w:t xml:space="preserve">, </w:t>
      </w:r>
      <w:commentRangeStart w:id="97"/>
      <w:r w:rsidR="00717D59">
        <w:rPr>
          <w:rFonts w:ascii="Times New Roman" w:hAnsi="Times New Roman" w:cs="Times New Roman"/>
        </w:rPr>
        <w:t xml:space="preserve">minimum </w:t>
      </w:r>
      <w:r w:rsidR="00423B47">
        <w:rPr>
          <w:rFonts w:ascii="Times New Roman" w:hAnsi="Times New Roman" w:cs="Times New Roman"/>
        </w:rPr>
        <w:t>high relative</w:t>
      </w:r>
      <w:r w:rsidR="00717D59">
        <w:rPr>
          <w:rFonts w:ascii="Times New Roman" w:hAnsi="Times New Roman" w:cs="Times New Roman"/>
        </w:rPr>
        <w:t xml:space="preserve"> humidity</w:t>
      </w:r>
      <w:commentRangeEnd w:id="97"/>
      <w:r w:rsidR="00BE5496">
        <w:rPr>
          <w:rStyle w:val="CommentReference"/>
        </w:rPr>
        <w:commentReference w:id="97"/>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RH</w:t>
      </w:r>
      <w:r w:rsidR="00906316">
        <w:rPr>
          <w:rFonts w:ascii="Times New Roman" w:hAnsi="Times New Roman" w:cs="Times New Roman"/>
        </w:rPr>
        <w:t>]</w:t>
      </w:r>
      <w:r w:rsidR="00717D59">
        <w:rPr>
          <w:rFonts w:ascii="Times New Roman" w:hAnsi="Times New Roman" w:cs="Times New Roman"/>
        </w:rPr>
        <w:t>, and maximum daily burn index</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BI</w:t>
      </w:r>
      <w:r w:rsidR="00906316">
        <w:rPr>
          <w:rFonts w:ascii="Times New Roman" w:hAnsi="Times New Roman" w:cs="Times New Roman"/>
        </w:rPr>
        <w:t>])</w:t>
      </w:r>
      <w:r w:rsidR="00717D59">
        <w:rPr>
          <w:rFonts w:ascii="Times New Roman" w:hAnsi="Times New Roman" w:cs="Times New Roman"/>
        </w:rPr>
        <w:t>, and incorporated these variables into our database of fires.</w:t>
      </w:r>
      <w:ins w:id="98" w:author="Brandon Collins" w:date="2017-08-25T13:23:00Z">
        <w:r w:rsidR="00363CA1" w:rsidRPr="00363CA1">
          <w:rPr>
            <w:rFonts w:ascii="Times New Roman" w:hAnsi="Times New Roman" w:cs="Times New Roman"/>
          </w:rPr>
          <w:t xml:space="preserve"> </w:t>
        </w:r>
      </w:ins>
      <w:ins w:id="99" w:author="Malcolm North" w:date="2017-08-25T17:59:00Z">
        <w:r w:rsidR="0045048F">
          <w:rPr>
            <w:rFonts w:ascii="Times New Roman" w:hAnsi="Times New Roman" w:cs="Times New Roman"/>
          </w:rPr>
          <w:t>Rather than using the lowest relative humidity, we</w:t>
        </w:r>
      </w:ins>
      <w:ins w:id="100" w:author="Malcolm North" w:date="2017-08-25T18:00:00Z">
        <w:r w:rsidR="0045048F">
          <w:rPr>
            <w:rFonts w:ascii="Times New Roman" w:hAnsi="Times New Roman" w:cs="Times New Roman"/>
          </w:rPr>
          <w:t xml:space="preserve">’ve focused on the minimum high relative humidity in order to </w:t>
        </w:r>
      </w:ins>
      <w:ins w:id="101" w:author="Brandon Collins" w:date="2017-08-25T13:23:00Z">
        <w:del w:id="102" w:author="Malcolm North" w:date="2017-08-25T18:01:00Z">
          <w:r w:rsidR="00363CA1" w:rsidRPr="00363CA1" w:rsidDel="0045048F">
            <w:rPr>
              <w:rFonts w:ascii="Times New Roman" w:hAnsi="Times New Roman" w:cs="Times New Roman"/>
            </w:rPr>
            <w:delText xml:space="preserve">Note, our variable RH </w:delText>
          </w:r>
        </w:del>
        <w:r w:rsidR="00363CA1" w:rsidRPr="00363CA1">
          <w:rPr>
            <w:rFonts w:ascii="Times New Roman" w:hAnsi="Times New Roman" w:cs="Times New Roman"/>
          </w:rPr>
          <w:t>capture</w:t>
        </w:r>
        <w:del w:id="103" w:author="Malcolm North" w:date="2017-08-25T18:01:00Z">
          <w:r w:rsidR="00363CA1" w:rsidRPr="00363CA1" w:rsidDel="0045048F">
            <w:rPr>
              <w:rFonts w:ascii="Times New Roman" w:hAnsi="Times New Roman" w:cs="Times New Roman"/>
            </w:rPr>
            <w:delText>s</w:delText>
          </w:r>
        </w:del>
        <w:r w:rsidR="00363CA1" w:rsidRPr="00363CA1">
          <w:rPr>
            <w:rFonts w:ascii="Times New Roman" w:hAnsi="Times New Roman" w:cs="Times New Roman"/>
          </w:rPr>
          <w:t xml:space="preserve"> the recovery (or lack thereof) in relative </w:t>
        </w:r>
        <w:r w:rsidR="00363CA1" w:rsidRPr="00363CA1">
          <w:rPr>
            <w:rFonts w:ascii="Times New Roman" w:hAnsi="Times New Roman" w:cs="Times New Roman"/>
          </w:rPr>
          <w:lastRenderedPageBreak/>
          <w:t xml:space="preserve">humidity for a given burn period. Little </w:t>
        </w:r>
      </w:ins>
      <w:ins w:id="104" w:author="Malcolm North" w:date="2017-08-25T18:01:00Z">
        <w:r w:rsidR="0045048F">
          <w:rPr>
            <w:rFonts w:ascii="Times New Roman" w:hAnsi="Times New Roman" w:cs="Times New Roman"/>
          </w:rPr>
          <w:t xml:space="preserve">RH </w:t>
        </w:r>
      </w:ins>
      <w:ins w:id="105" w:author="Brandon Collins" w:date="2017-08-25T13:23:00Z">
        <w:r w:rsidR="00363CA1" w:rsidRPr="00363CA1">
          <w:rPr>
            <w:rFonts w:ascii="Times New Roman" w:hAnsi="Times New Roman" w:cs="Times New Roman"/>
          </w:rPr>
          <w:t xml:space="preserve">recovery </w:t>
        </w:r>
      </w:ins>
      <w:ins w:id="106" w:author="Malcolm North" w:date="2017-08-25T18:01:00Z">
        <w:r w:rsidR="0045048F">
          <w:rPr>
            <w:rFonts w:ascii="Times New Roman" w:hAnsi="Times New Roman" w:cs="Times New Roman"/>
          </w:rPr>
          <w:t>has been</w:t>
        </w:r>
      </w:ins>
      <w:ins w:id="107" w:author="Malcolm North" w:date="2017-08-25T18:02:00Z">
        <w:r w:rsidR="0045048F">
          <w:rPr>
            <w:rFonts w:ascii="Times New Roman" w:hAnsi="Times New Roman" w:cs="Times New Roman"/>
          </w:rPr>
          <w:t xml:space="preserve"> </w:t>
        </w:r>
      </w:ins>
      <w:ins w:id="108" w:author="Brandon Collins" w:date="2017-08-25T13:23:00Z">
        <w:del w:id="109" w:author="Malcolm North" w:date="2017-08-25T18:02:00Z">
          <w:r w:rsidR="00363CA1" w:rsidRPr="00363CA1" w:rsidDel="0045048F">
            <w:rPr>
              <w:rFonts w:ascii="Times New Roman" w:hAnsi="Times New Roman" w:cs="Times New Roman"/>
            </w:rPr>
            <w:delText xml:space="preserve">can be </w:delText>
          </w:r>
        </w:del>
        <w:r w:rsidR="00363CA1" w:rsidRPr="00363CA1">
          <w:rPr>
            <w:rFonts w:ascii="Times New Roman" w:hAnsi="Times New Roman" w:cs="Times New Roman"/>
          </w:rPr>
          <w:t>associated with greater fire growth potential, and by extension, larger patches of stand-replacing fire</w:t>
        </w:r>
      </w:ins>
      <w:ins w:id="110" w:author="Malcolm North" w:date="2017-08-25T18:02:00Z">
        <w:r w:rsidR="0045048F">
          <w:rPr>
            <w:rFonts w:ascii="Times New Roman" w:hAnsi="Times New Roman" w:cs="Times New Roman"/>
          </w:rPr>
          <w:t xml:space="preserve"> (cite here would help</w:t>
        </w:r>
      </w:ins>
      <w:ins w:id="111" w:author="Malcolm North" w:date="2017-08-25T18:04:00Z">
        <w:r w:rsidR="00F139F7">
          <w:rPr>
            <w:rFonts w:ascii="Times New Roman" w:hAnsi="Times New Roman" w:cs="Times New Roman"/>
          </w:rPr>
          <w:t>, maybe Collins 2014?</w:t>
        </w:r>
      </w:ins>
      <w:ins w:id="112" w:author="Malcolm North" w:date="2017-08-25T18:02:00Z">
        <w:r w:rsidR="0045048F">
          <w:rPr>
            <w:rFonts w:ascii="Times New Roman" w:hAnsi="Times New Roman" w:cs="Times New Roman"/>
          </w:rPr>
          <w:t>)</w:t>
        </w:r>
      </w:ins>
      <w:ins w:id="113" w:author="Brandon Collins" w:date="2017-08-25T13:23:00Z">
        <w:r w:rsidR="00363CA1" w:rsidRPr="00363CA1">
          <w:rPr>
            <w:rFonts w:ascii="Times New Roman" w:hAnsi="Times New Roman" w:cs="Times New Roman"/>
          </w:rPr>
          <w:t>.</w:t>
        </w:r>
      </w:ins>
    </w:p>
    <w:p w14:paraId="17BE63FE" w14:textId="2587E3E9" w:rsidR="00AE4A3A" w:rsidRDefault="00717D59" w:rsidP="00CC2925">
      <w:pPr>
        <w:spacing w:line="480" w:lineRule="auto"/>
        <w:ind w:firstLine="720"/>
        <w:rPr>
          <w:rFonts w:ascii="Times New Roman" w:hAnsi="Times New Roman" w:cs="Times New Roman"/>
        </w:rPr>
      </w:pPr>
      <w:r>
        <w:rPr>
          <w:rFonts w:ascii="Times New Roman" w:hAnsi="Times New Roman" w:cs="Times New Roman"/>
        </w:rPr>
        <w:t xml:space="preserve">To evaluate the influence of </w:t>
      </w:r>
      <w:ins w:id="114" w:author="Jens Stevens" w:date="2017-08-16T14:03:00Z">
        <w:r w:rsidR="00C30968">
          <w:rPr>
            <w:rFonts w:ascii="Times New Roman" w:hAnsi="Times New Roman" w:cs="Times New Roman"/>
          </w:rPr>
          <w:t>fire management class, fire management agency (collectively referred to as “management”), and fire weather</w:t>
        </w:r>
      </w:ins>
      <w:del w:id="115" w:author="Jens Stevens" w:date="2017-08-16T14:03:00Z">
        <w:r w:rsidDel="00C30968">
          <w:rPr>
            <w:rFonts w:ascii="Times New Roman" w:hAnsi="Times New Roman" w:cs="Times New Roman"/>
          </w:rPr>
          <w:delText xml:space="preserve">weather and </w:delText>
        </w:r>
        <w:r w:rsidR="00867AA8" w:rsidDel="00C30968">
          <w:rPr>
            <w:rFonts w:ascii="Times New Roman" w:hAnsi="Times New Roman" w:cs="Times New Roman"/>
          </w:rPr>
          <w:delText>land management history/</w:delText>
        </w:r>
        <w:r w:rsidDel="00C30968">
          <w:rPr>
            <w:rFonts w:ascii="Times New Roman" w:hAnsi="Times New Roman" w:cs="Times New Roman"/>
          </w:rPr>
          <w:delText>fire management</w:delText>
        </w:r>
        <w:r w:rsidR="00867AA8" w:rsidDel="00C30968">
          <w:rPr>
            <w:rFonts w:ascii="Times New Roman" w:hAnsi="Times New Roman" w:cs="Times New Roman"/>
          </w:rPr>
          <w:delText xml:space="preserve"> (referred to hereafter as management)</w:delText>
        </w:r>
      </w:del>
      <w:r>
        <w:rPr>
          <w:rFonts w:ascii="Times New Roman" w:hAnsi="Times New Roman" w:cs="Times New Roman"/>
        </w:rPr>
        <w:t xml:space="preserve"> on variation in </w:t>
      </w:r>
      <w:r w:rsidR="007C398F">
        <w:rPr>
          <w:rFonts w:ascii="Times New Roman" w:hAnsi="Times New Roman" w:cs="Times New Roman"/>
        </w:rPr>
        <w:t>ln(</w:t>
      </w:r>
      <w:r>
        <w:rPr>
          <w:rFonts w:ascii="Times New Roman" w:hAnsi="Times New Roman" w:cs="Times New Roman"/>
        </w:rPr>
        <w:t>SDC</w:t>
      </w:r>
      <w:r w:rsidR="007C398F">
        <w:rPr>
          <w:rFonts w:ascii="Times New Roman" w:hAnsi="Times New Roman" w:cs="Times New Roman"/>
        </w:rPr>
        <w:t>)</w:t>
      </w:r>
      <w:r>
        <w:rPr>
          <w:rFonts w:ascii="Times New Roman" w:hAnsi="Times New Roman" w:cs="Times New Roman"/>
        </w:rPr>
        <w:t xml:space="preserve">, we </w:t>
      </w:r>
      <w:r w:rsidR="00A72B54">
        <w:rPr>
          <w:rFonts w:ascii="Times New Roman" w:hAnsi="Times New Roman" w:cs="Times New Roman"/>
        </w:rPr>
        <w:t xml:space="preserve">compared a set of candidate models predicting SDC based on all possible combinations of seven variables, using automated model selection implemented in the R package </w:t>
      </w:r>
      <w:r w:rsidR="00A72B54" w:rsidRPr="00A72B54">
        <w:rPr>
          <w:rFonts w:ascii="Times New Roman" w:hAnsi="Times New Roman" w:cs="Times New Roman"/>
          <w:i/>
        </w:rPr>
        <w:t>glmulti</w:t>
      </w:r>
      <w:r w:rsidR="00A72B54">
        <w:rPr>
          <w:rFonts w:ascii="Times New Roman" w:hAnsi="Times New Roman" w:cs="Times New Roman"/>
        </w:rPr>
        <w:t xml:space="preserve"> </w:t>
      </w:r>
      <w:r w:rsidR="00A72B5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&lt;EndNote&gt;&lt;Cite&gt;&lt;Author&gt;Calcagno&lt;/Author&gt;&lt;Year&gt;2010&lt;/Year&gt;&lt;RecNum&gt;2648&lt;/RecNum&gt;&lt;DisplayText&gt;(Calcagno and de Mazancourt, 2010)&lt;/DisplayText&gt;&lt;record&gt;&lt;rec-number&gt;2648&lt;/rec-number&gt;&lt;foreign-keys&gt;&lt;key app="EN" db-id="w0ppaavf8t2zvwe9f0oxa5rcervz0wedp050" timestamp="1423513521"&gt;2648&lt;/key&gt;&lt;/foreign-keys&gt;&lt;ref-type name="Journal Article"&gt;17&lt;/ref-type&gt;&lt;contributors&gt;&lt;authors&gt;&lt;author&gt;Calcagno, Vincent&lt;/author&gt;&lt;author&gt;de Mazancourt, Claire&lt;/author&gt;&lt;/authors&gt;&lt;/contributors&gt;&lt;titles&gt;&lt;title&gt;glmulti: an R package for easy automated model selection with (generalized) linear models&lt;/title&gt;&lt;secondary-title&gt;Journal of Statistical Software&lt;/secondary-title&gt;&lt;/titles&gt;&lt;periodical&gt;&lt;full-title&gt;Journal of Statistical Software&lt;/full-title&gt;&lt;/periodical&gt;&lt;pages&gt;1-29&lt;/pages&gt;&lt;volume&gt;34&lt;/volume&gt;&lt;number&gt;12&lt;/number&gt;&lt;dates&gt;&lt;year&gt;2010&lt;/year&gt;&lt;/dates&gt;&lt;urls&gt;&lt;/urls&gt;&lt;/record&gt;&lt;/Cite&gt;&lt;/EndNote&gt;</w:instrText>
      </w:r>
      <w:r w:rsidR="00A72B54">
        <w:rPr>
          <w:rFonts w:ascii="Times New Roman" w:hAnsi="Times New Roman" w:cs="Times New Roman"/>
        </w:rPr>
        <w:fldChar w:fldCharType="separate"/>
      </w:r>
      <w:r w:rsidR="00BD2BAD">
        <w:rPr>
          <w:rFonts w:ascii="Times New Roman" w:hAnsi="Times New Roman" w:cs="Times New Roman"/>
          <w:noProof/>
        </w:rPr>
        <w:t>(</w:t>
      </w:r>
      <w:hyperlink w:anchor="_ENREF_3" w:tooltip="Calcagno, 2010 #2648" w:history="1">
        <w:r w:rsidR="00415143">
          <w:rPr>
            <w:rFonts w:ascii="Times New Roman" w:hAnsi="Times New Roman" w:cs="Times New Roman"/>
            <w:noProof/>
          </w:rPr>
          <w:t>Calcagno and de Mazancourt, 2010</w:t>
        </w:r>
      </w:hyperlink>
      <w:r w:rsidR="00BD2BAD">
        <w:rPr>
          <w:rFonts w:ascii="Times New Roman" w:hAnsi="Times New Roman" w:cs="Times New Roman"/>
          <w:noProof/>
        </w:rPr>
        <w:t>)</w:t>
      </w:r>
      <w:r w:rsidR="00A72B54">
        <w:rPr>
          <w:rFonts w:ascii="Times New Roman" w:hAnsi="Times New Roman" w:cs="Times New Roman"/>
        </w:rPr>
        <w:fldChar w:fldCharType="end"/>
      </w:r>
      <w:r w:rsidR="00A72B54">
        <w:rPr>
          <w:rFonts w:ascii="Times New Roman" w:hAnsi="Times New Roman" w:cs="Times New Roman"/>
        </w:rPr>
        <w:t>.</w:t>
      </w:r>
      <w:r w:rsidR="00423B47">
        <w:rPr>
          <w:rFonts w:ascii="Times New Roman" w:hAnsi="Times New Roman" w:cs="Times New Roman"/>
        </w:rPr>
        <w:t xml:space="preserve"> </w:t>
      </w:r>
      <w:ins w:id="116" w:author="Jens Stevens" w:date="2017-08-16T14:57:00Z">
        <w:r w:rsidR="00184CAE">
          <w:rPr>
            <w:rFonts w:ascii="Times New Roman" w:hAnsi="Times New Roman" w:cs="Times New Roman"/>
          </w:rPr>
          <w:t xml:space="preserve">The candidate models were linear models </w:t>
        </w:r>
      </w:ins>
      <w:ins w:id="117" w:author="Jens Stevens" w:date="2017-08-16T14:59:00Z">
        <w:r w:rsidR="00117F3F">
          <w:rPr>
            <w:rFonts w:ascii="Times New Roman" w:hAnsi="Times New Roman" w:cs="Times New Roman"/>
          </w:rPr>
          <w:t>conducted on the natural log of SDC</w:t>
        </w:r>
      </w:ins>
      <w:ins w:id="118" w:author="Jens Stevens" w:date="2017-08-16T15:00:00Z">
        <w:r w:rsidR="00117F3F">
          <w:rPr>
            <w:rFonts w:ascii="Times New Roman" w:hAnsi="Times New Roman" w:cs="Times New Roman"/>
          </w:rPr>
          <w:t xml:space="preserve"> – ln(SDC) – which </w:t>
        </w:r>
      </w:ins>
      <w:ins w:id="119" w:author="Jens Stevens" w:date="2017-08-16T14:59:00Z">
        <w:r w:rsidR="00117F3F">
          <w:rPr>
            <w:rFonts w:ascii="Times New Roman" w:hAnsi="Times New Roman" w:cs="Times New Roman"/>
          </w:rPr>
          <w:t xml:space="preserve">was normally distributed among all fires </w:t>
        </w:r>
      </w:ins>
      <w:commentRangeStart w:id="120"/>
      <w:r w:rsidR="00117F3F">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117F3F">
        <w:rPr>
          <w:rFonts w:ascii="Times New Roman" w:hAnsi="Times New Roman" w:cs="Times New Roman"/>
        </w:rPr>
        <w:instrText xml:space="preserve"> ADDIN EN.CITE </w:instrText>
      </w:r>
      <w:r w:rsidR="00117F3F">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117F3F">
        <w:rPr>
          <w:rFonts w:ascii="Times New Roman" w:hAnsi="Times New Roman" w:cs="Times New Roman"/>
        </w:rPr>
        <w:instrText xml:space="preserve"> ADDIN EN.CITE.DATA </w:instrText>
      </w:r>
      <w:r w:rsidR="00117F3F">
        <w:rPr>
          <w:rFonts w:ascii="Times New Roman" w:hAnsi="Times New Roman" w:cs="Times New Roman"/>
        </w:rPr>
      </w:r>
      <w:r w:rsidR="00117F3F">
        <w:rPr>
          <w:rFonts w:ascii="Times New Roman" w:hAnsi="Times New Roman" w:cs="Times New Roman"/>
        </w:rPr>
        <w:fldChar w:fldCharType="end"/>
      </w:r>
      <w:r w:rsidR="00117F3F">
        <w:rPr>
          <w:rFonts w:ascii="Times New Roman" w:hAnsi="Times New Roman" w:cs="Times New Roman"/>
        </w:rPr>
      </w:r>
      <w:r w:rsidR="00117F3F">
        <w:rPr>
          <w:rFonts w:ascii="Times New Roman" w:hAnsi="Times New Roman" w:cs="Times New Roman"/>
        </w:rPr>
        <w:fldChar w:fldCharType="separate"/>
      </w:r>
      <w:r w:rsidR="00117F3F">
        <w:rPr>
          <w:rFonts w:ascii="Times New Roman" w:hAnsi="Times New Roman" w:cs="Times New Roman"/>
          <w:noProof/>
        </w:rPr>
        <w:t>(</w:t>
      </w:r>
      <w:hyperlink w:anchor="_ENREF_7" w:tooltip="Collins, 2007 #638"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2007</w:t>
        </w:r>
      </w:hyperlink>
      <w:r w:rsidR="00117F3F">
        <w:rPr>
          <w:rFonts w:ascii="Times New Roman" w:hAnsi="Times New Roman" w:cs="Times New Roman"/>
          <w:noProof/>
        </w:rPr>
        <w:t>)</w:t>
      </w:r>
      <w:r w:rsidR="00117F3F">
        <w:rPr>
          <w:rFonts w:ascii="Times New Roman" w:hAnsi="Times New Roman" w:cs="Times New Roman"/>
        </w:rPr>
        <w:fldChar w:fldCharType="end"/>
      </w:r>
      <w:commentRangeEnd w:id="120"/>
      <w:r w:rsidR="00363CA1">
        <w:rPr>
          <w:rStyle w:val="CommentReference"/>
        </w:rPr>
        <w:commentReference w:id="120"/>
      </w:r>
      <w:r w:rsidR="00117F3F">
        <w:rPr>
          <w:rFonts w:ascii="Times New Roman" w:hAnsi="Times New Roman" w:cs="Times New Roman"/>
        </w:rPr>
        <w:t xml:space="preserve">. </w:t>
      </w:r>
      <w:r w:rsidR="00423B47">
        <w:rPr>
          <w:rFonts w:ascii="Times New Roman" w:hAnsi="Times New Roman" w:cs="Times New Roman"/>
        </w:rPr>
        <w:t xml:space="preserve">The variables examined were: fire year (1984-2015), </w:t>
      </w:r>
      <w:r w:rsidR="00824F51">
        <w:rPr>
          <w:rFonts w:ascii="Times New Roman" w:hAnsi="Times New Roman" w:cs="Times New Roman"/>
        </w:rPr>
        <w:t xml:space="preserve">fire </w:t>
      </w:r>
      <w:r w:rsidR="00423B47">
        <w:rPr>
          <w:rFonts w:ascii="Times New Roman" w:hAnsi="Times New Roman" w:cs="Times New Roman"/>
        </w:rPr>
        <w:t xml:space="preserve">management class </w:t>
      </w:r>
      <w:r w:rsidR="00906316">
        <w:rPr>
          <w:rFonts w:ascii="Times New Roman" w:hAnsi="Times New Roman" w:cs="Times New Roman"/>
        </w:rPr>
        <w:t>(</w:t>
      </w:r>
      <w:r w:rsidR="00423B47">
        <w:rPr>
          <w:rFonts w:ascii="Times New Roman" w:hAnsi="Times New Roman" w:cs="Times New Roman"/>
        </w:rPr>
        <w:t xml:space="preserve">“class”; fire </w:t>
      </w:r>
      <w:r w:rsidR="00F9585B">
        <w:rPr>
          <w:rFonts w:ascii="Times New Roman" w:hAnsi="Times New Roman" w:cs="Times New Roman"/>
        </w:rPr>
        <w:t>managed for resource benefit, e.g., wildland fire use</w:t>
      </w:r>
      <w:r w:rsidR="005E1971">
        <w:rPr>
          <w:rFonts w:ascii="Times New Roman" w:hAnsi="Times New Roman" w:cs="Times New Roman"/>
        </w:rPr>
        <w:t xml:space="preserve"> </w:t>
      </w:r>
      <w:r w:rsidR="00906316">
        <w:rPr>
          <w:rFonts w:ascii="Times New Roman" w:hAnsi="Times New Roman" w:cs="Times New Roman"/>
        </w:rPr>
        <w:t>[</w:t>
      </w:r>
      <w:r w:rsidR="005E1971" w:rsidRPr="00906316">
        <w:rPr>
          <w:rFonts w:ascii="Times New Roman" w:hAnsi="Times New Roman" w:cs="Times New Roman"/>
        </w:rPr>
        <w:t>WFU</w:t>
      </w:r>
      <w:r w:rsidR="00906316">
        <w:rPr>
          <w:rFonts w:ascii="Times New Roman" w:hAnsi="Times New Roman" w:cs="Times New Roman"/>
        </w:rPr>
        <w:t>]</w:t>
      </w:r>
      <w:r w:rsidR="00F9585B">
        <w:rPr>
          <w:rFonts w:ascii="Times New Roman" w:hAnsi="Times New Roman" w:cs="Times New Roman"/>
        </w:rPr>
        <w:t xml:space="preserve">, or suppression </w:t>
      </w:r>
      <w:r w:rsidR="00906316">
        <w:rPr>
          <w:rFonts w:ascii="Times New Roman" w:hAnsi="Times New Roman" w:cs="Times New Roman"/>
        </w:rPr>
        <w:t>[</w:t>
      </w:r>
      <w:r w:rsidR="002B7CBC">
        <w:rPr>
          <w:rFonts w:ascii="Times New Roman" w:hAnsi="Times New Roman" w:cs="Times New Roman"/>
        </w:rPr>
        <w:t>SUP</w:t>
      </w:r>
      <w:r w:rsidR="00906316">
        <w:rPr>
          <w:rFonts w:ascii="Times New Roman" w:hAnsi="Times New Roman" w:cs="Times New Roman"/>
        </w:rPr>
        <w:t>])</w:t>
      </w:r>
      <w:r w:rsidR="00423B47">
        <w:rPr>
          <w:rFonts w:ascii="Times New Roman" w:hAnsi="Times New Roman" w:cs="Times New Roman"/>
        </w:rPr>
        <w:t xml:space="preserve">, management agency </w:t>
      </w:r>
      <w:r w:rsidR="00906316">
        <w:rPr>
          <w:rFonts w:ascii="Times New Roman" w:hAnsi="Times New Roman" w:cs="Times New Roman"/>
        </w:rPr>
        <w:t>(</w:t>
      </w:r>
      <w:r w:rsidR="008850A2">
        <w:rPr>
          <w:rFonts w:ascii="Times New Roman" w:hAnsi="Times New Roman" w:cs="Times New Roman"/>
        </w:rPr>
        <w:t xml:space="preserve">National Park Service </w:t>
      </w:r>
      <w:r w:rsidR="00906316">
        <w:rPr>
          <w:rFonts w:ascii="Times New Roman" w:hAnsi="Times New Roman" w:cs="Times New Roman"/>
        </w:rPr>
        <w:t>[</w:t>
      </w:r>
      <w:r w:rsidR="008850A2" w:rsidRPr="00906316">
        <w:rPr>
          <w:rFonts w:ascii="Times New Roman" w:hAnsi="Times New Roman" w:cs="Times New Roman"/>
        </w:rPr>
        <w:t>NPS</w:t>
      </w:r>
      <w:r w:rsidR="00906316">
        <w:rPr>
          <w:rFonts w:ascii="Times New Roman" w:hAnsi="Times New Roman" w:cs="Times New Roman"/>
        </w:rPr>
        <w:t>]</w:t>
      </w:r>
      <w:r w:rsidR="008850A2">
        <w:rPr>
          <w:rFonts w:ascii="Times New Roman" w:hAnsi="Times New Roman" w:cs="Times New Roman"/>
        </w:rPr>
        <w:t xml:space="preserve">, US Forest Service </w:t>
      </w:r>
      <w:r w:rsidR="00906316">
        <w:rPr>
          <w:rFonts w:ascii="Times New Roman" w:hAnsi="Times New Roman" w:cs="Times New Roman"/>
        </w:rPr>
        <w:t>[</w:t>
      </w:r>
      <w:r w:rsidR="00727D67">
        <w:rPr>
          <w:rFonts w:ascii="Times New Roman" w:hAnsi="Times New Roman" w:cs="Times New Roman"/>
        </w:rPr>
        <w:t>USFS</w:t>
      </w:r>
      <w:r w:rsidR="00906316">
        <w:rPr>
          <w:rFonts w:ascii="Times New Roman" w:hAnsi="Times New Roman" w:cs="Times New Roman"/>
        </w:rPr>
        <w:t>]</w:t>
      </w:r>
      <w:r w:rsidR="008850A2">
        <w:rPr>
          <w:rFonts w:ascii="Times New Roman" w:hAnsi="Times New Roman" w:cs="Times New Roman"/>
        </w:rPr>
        <w:t xml:space="preserve">, CAL FIRE </w:t>
      </w:r>
      <w:r w:rsidR="00906316">
        <w:rPr>
          <w:rFonts w:ascii="Times New Roman" w:hAnsi="Times New Roman" w:cs="Times New Roman"/>
        </w:rPr>
        <w:t>[</w:t>
      </w:r>
      <w:r w:rsidR="008850A2" w:rsidRPr="00906316">
        <w:rPr>
          <w:rFonts w:ascii="Times New Roman" w:hAnsi="Times New Roman" w:cs="Times New Roman"/>
        </w:rPr>
        <w:t>CDF</w:t>
      </w:r>
      <w:r w:rsidR="00906316">
        <w:rPr>
          <w:rFonts w:ascii="Times New Roman" w:hAnsi="Times New Roman" w:cs="Times New Roman"/>
        </w:rPr>
        <w:t>])</w:t>
      </w:r>
      <w:r w:rsidR="00423B47">
        <w:rPr>
          <w:rFonts w:ascii="Times New Roman" w:hAnsi="Times New Roman" w:cs="Times New Roman"/>
        </w:rPr>
        <w:t xml:space="preserve">, </w:t>
      </w:r>
      <w:r w:rsidR="00345A2A">
        <w:rPr>
          <w:rFonts w:ascii="Times New Roman" w:hAnsi="Times New Roman" w:cs="Times New Roman"/>
        </w:rPr>
        <w:t xml:space="preserve">region (northwestern CA [NW; Shasta Trinity National Forest and all National Forests west from there] and the Southern Cascades/Sierra Nevada [SCSN; all National Forests east of Shasta-Trinity and south to Sequoia and Inyo National Forests]), </w:t>
      </w:r>
      <w:r w:rsidR="00423B47">
        <w:rPr>
          <w:rFonts w:ascii="Times New Roman" w:hAnsi="Times New Roman" w:cs="Times New Roman"/>
        </w:rPr>
        <w:t xml:space="preserve">and the four weather variables (TMX, TMN, RH, BI). </w:t>
      </w:r>
      <w:r w:rsidR="00EC2326">
        <w:rPr>
          <w:rFonts w:ascii="Times New Roman" w:hAnsi="Times New Roman" w:cs="Times New Roman"/>
        </w:rPr>
        <w:t xml:space="preserve">We selected the top </w:t>
      </w:r>
      <w:r w:rsidR="00CC2925">
        <w:rPr>
          <w:rFonts w:ascii="Times New Roman" w:hAnsi="Times New Roman" w:cs="Times New Roman"/>
        </w:rPr>
        <w:t>5</w:t>
      </w:r>
      <w:r w:rsidR="00EC2326">
        <w:rPr>
          <w:rFonts w:ascii="Times New Roman" w:hAnsi="Times New Roman" w:cs="Times New Roman"/>
        </w:rPr>
        <w:t xml:space="preserve"> candidate models on the basis of AIC comparisons, and compared the parameter effect sizes across these models.</w:t>
      </w:r>
      <w:r w:rsidR="00CC2925">
        <w:rPr>
          <w:rFonts w:ascii="Times New Roman" w:hAnsi="Times New Roman" w:cs="Times New Roman"/>
        </w:rPr>
        <w:t xml:space="preserve"> With parameter effects consistent across the top five candidate models (Table 1), we selected a simple model (model #2) for </w:t>
      </w:r>
      <w:del w:id="121" w:author="Jens Stevens" w:date="2017-08-16T15:01:00Z">
        <w:r w:rsidR="00CC2925" w:rsidDel="00117F3F">
          <w:rPr>
            <w:rFonts w:ascii="Times New Roman" w:hAnsi="Times New Roman" w:cs="Times New Roman"/>
          </w:rPr>
          <w:delText xml:space="preserve">a </w:delText>
        </w:r>
      </w:del>
      <w:ins w:id="122" w:author="Jens Stevens" w:date="2017-08-16T15:01:00Z">
        <w:r w:rsidR="00117F3F">
          <w:rPr>
            <w:rFonts w:ascii="Times New Roman" w:hAnsi="Times New Roman" w:cs="Times New Roman"/>
          </w:rPr>
          <w:t xml:space="preserve">visualization via </w:t>
        </w:r>
      </w:ins>
      <w:r w:rsidR="00CC2925">
        <w:rPr>
          <w:rFonts w:ascii="Times New Roman" w:hAnsi="Times New Roman" w:cs="Times New Roman"/>
        </w:rPr>
        <w:t xml:space="preserve">regression tree analysis using recursive partitioning, implemented in the </w:t>
      </w:r>
      <w:r w:rsidR="00CC2925">
        <w:rPr>
          <w:rFonts w:ascii="Times New Roman" w:hAnsi="Times New Roman" w:cs="Times New Roman"/>
          <w:i/>
        </w:rPr>
        <w:t>rpart</w:t>
      </w:r>
      <w:r w:rsidR="00CC2925">
        <w:rPr>
          <w:rFonts w:ascii="Times New Roman" w:hAnsi="Times New Roman" w:cs="Times New Roman"/>
        </w:rPr>
        <w:t xml:space="preserve"> package in R </w:t>
      </w:r>
      <w:r w:rsidR="00CC2925">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&lt;EndNote&gt;&lt;Cite&gt;&lt;Author&gt;Therneau&lt;/Author&gt;&lt;Year&gt;2010&lt;/Year&gt;&lt;RecNum&gt;3459&lt;/RecNum&gt;&lt;DisplayText&gt;(Therneau&lt;style face="italic"&gt; et al.&lt;/style&gt;, 2010)&lt;/DisplayText&gt;&lt;record&gt;&lt;rec-number&gt;3459&lt;/rec-number&gt;&lt;foreign-keys&gt;&lt;key app="EN" db-id="w0ppaavf8t2zvwe9f0oxa5rcervz0wedp050" timestamp="1493317209"&gt;3459&lt;/key&gt;&lt;/foreign-keys&gt;&lt;ref-type name="Journal Article"&gt;17&lt;/ref-type&gt;&lt;contributors&gt;&lt;authors&gt;&lt;author&gt;Therneau, Terry M&lt;/author&gt;&lt;author&gt;Atkinson, Beth&lt;/author&gt;&lt;author&gt;Ripley, Brian&lt;/author&gt;&lt;/authors&gt;&lt;/contributors&gt;&lt;titles&gt;&lt;title&gt;rpart: Recursive partitioning&lt;/title&gt;&lt;secondary-title&gt;R package version&lt;/secondary-title&gt;&lt;/titles&gt;&lt;periodical&gt;&lt;full-title&gt;R package version&lt;/full-title&gt;&lt;/periodical&gt;&lt;pages&gt;1-46&lt;/pages&gt;&lt;volume&gt;3&lt;/volume&gt;&lt;dates&gt;&lt;year&gt;2010&lt;/year&gt;&lt;/dates&gt;&lt;urls&gt;&lt;/urls&gt;&lt;/record&gt;&lt;/Cite&gt;&lt;/EndNote&gt;</w:instrText>
      </w:r>
      <w:r w:rsidR="00CC2925">
        <w:rPr>
          <w:rFonts w:ascii="Times New Roman" w:hAnsi="Times New Roman" w:cs="Times New Roman"/>
        </w:rPr>
        <w:fldChar w:fldCharType="separate"/>
      </w:r>
      <w:r w:rsidR="00BD2BAD">
        <w:rPr>
          <w:rFonts w:ascii="Times New Roman" w:hAnsi="Times New Roman" w:cs="Times New Roman"/>
          <w:noProof/>
        </w:rPr>
        <w:t>(</w:t>
      </w:r>
      <w:hyperlink w:anchor="_ENREF_50" w:tooltip="Therneau, 2010 #3459" w:history="1">
        <w:r w:rsidR="00415143">
          <w:rPr>
            <w:rFonts w:ascii="Times New Roman" w:hAnsi="Times New Roman" w:cs="Times New Roman"/>
            <w:noProof/>
          </w:rPr>
          <w:t>Therneau</w:t>
        </w:r>
        <w:r w:rsidR="00415143" w:rsidRPr="00BD2BAD">
          <w:rPr>
            <w:rFonts w:ascii="Times New Roman" w:hAnsi="Times New Roman" w:cs="Times New Roman"/>
            <w:i/>
            <w:noProof/>
          </w:rPr>
          <w:t xml:space="preserve"> et al.</w:t>
        </w:r>
        <w:r w:rsidR="00415143">
          <w:rPr>
            <w:rFonts w:ascii="Times New Roman" w:hAnsi="Times New Roman" w:cs="Times New Roman"/>
            <w:noProof/>
          </w:rPr>
          <w:t>, 2010</w:t>
        </w:r>
      </w:hyperlink>
      <w:r w:rsidR="00BD2BAD">
        <w:rPr>
          <w:rFonts w:ascii="Times New Roman" w:hAnsi="Times New Roman" w:cs="Times New Roman"/>
          <w:noProof/>
        </w:rPr>
        <w:t>)</w:t>
      </w:r>
      <w:r w:rsidR="00CC2925">
        <w:rPr>
          <w:rFonts w:ascii="Times New Roman" w:hAnsi="Times New Roman" w:cs="Times New Roman"/>
        </w:rPr>
        <w:fldChar w:fldCharType="end"/>
      </w:r>
      <w:r w:rsidR="00CC2925">
        <w:rPr>
          <w:rFonts w:ascii="Times New Roman" w:hAnsi="Times New Roman" w:cs="Times New Roman"/>
        </w:rPr>
        <w:t xml:space="preserve">. </w:t>
      </w:r>
      <w:ins w:id="123" w:author="Jens Stevens" w:date="2017-08-16T15:01:00Z">
        <w:r w:rsidR="00117F3F">
          <w:rPr>
            <w:rFonts w:ascii="Times New Roman" w:hAnsi="Times New Roman" w:cs="Times New Roman"/>
          </w:rPr>
          <w:t xml:space="preserve">While the </w:t>
        </w:r>
      </w:ins>
      <w:ins w:id="124" w:author="Jens Stevens" w:date="2017-08-16T15:02:00Z">
        <w:r w:rsidR="00117F3F">
          <w:rPr>
            <w:rFonts w:ascii="Times New Roman" w:hAnsi="Times New Roman" w:cs="Times New Roman"/>
          </w:rPr>
          <w:t xml:space="preserve">linear model comparison approach allowed us to evaluate the important predictor variables of ln(SDC) and estimate their parameters, the regression tree analysis </w:t>
        </w:r>
      </w:ins>
      <w:ins w:id="125" w:author="Malcolm North" w:date="2017-08-25T18:08:00Z">
        <w:r w:rsidR="00F139F7">
          <w:rPr>
            <w:rFonts w:ascii="Times New Roman" w:hAnsi="Times New Roman" w:cs="Times New Roman"/>
          </w:rPr>
          <w:t>identifyied</w:t>
        </w:r>
        <w:r w:rsidR="00F139F7">
          <w:rPr>
            <w:rFonts w:ascii="Times New Roman" w:hAnsi="Times New Roman" w:cs="Times New Roman"/>
          </w:rPr>
          <w:t xml:space="preserve"> an importance hierarchy of the explanatory variables </w:t>
        </w:r>
        <w:r w:rsidR="00F139F7">
          <w:rPr>
            <w:rFonts w:ascii="Times New Roman" w:hAnsi="Times New Roman" w:cs="Times New Roman"/>
          </w:rPr>
          <w:t>and provided</w:t>
        </w:r>
      </w:ins>
      <w:ins w:id="126" w:author="Jens Stevens" w:date="2017-08-16T15:04:00Z">
        <w:del w:id="127" w:author="Malcolm North" w:date="2017-08-25T18:08:00Z">
          <w:r w:rsidR="00117F3F" w:rsidDel="00F139F7">
            <w:rPr>
              <w:rFonts w:ascii="Times New Roman" w:hAnsi="Times New Roman" w:cs="Times New Roman"/>
            </w:rPr>
            <w:delText>allowed for</w:delText>
          </w:r>
        </w:del>
        <w:r w:rsidR="00117F3F">
          <w:rPr>
            <w:rFonts w:ascii="Times New Roman" w:hAnsi="Times New Roman" w:cs="Times New Roman"/>
          </w:rPr>
          <w:t xml:space="preserve"> simple visualization of the model </w:t>
        </w:r>
        <w:r w:rsidR="00117F3F">
          <w:rPr>
            <w:rFonts w:ascii="Times New Roman" w:hAnsi="Times New Roman" w:cs="Times New Roman"/>
          </w:rPr>
          <w:lastRenderedPageBreak/>
          <w:t>structure while identifying important breakpoints within the predictor variables</w:t>
        </w:r>
        <w:del w:id="128" w:author="Malcolm North" w:date="2017-08-25T18:09:00Z">
          <w:r w:rsidR="00117F3F" w:rsidDel="00F139F7">
            <w:rPr>
              <w:rFonts w:ascii="Times New Roman" w:hAnsi="Times New Roman" w:cs="Times New Roman"/>
            </w:rPr>
            <w:delText>, and</w:delText>
          </w:r>
        </w:del>
        <w:r w:rsidR="00117F3F">
          <w:rPr>
            <w:rFonts w:ascii="Times New Roman" w:hAnsi="Times New Roman" w:cs="Times New Roman"/>
          </w:rPr>
          <w:t xml:space="preserve"> </w:t>
        </w:r>
        <w:del w:id="129" w:author="Malcolm North" w:date="2017-08-25T18:08:00Z">
          <w:r w:rsidR="00117F3F" w:rsidDel="00F139F7">
            <w:rPr>
              <w:rFonts w:ascii="Times New Roman" w:hAnsi="Times New Roman" w:cs="Times New Roman"/>
            </w:rPr>
            <w:delText>identifying a</w:delText>
          </w:r>
        </w:del>
      </w:ins>
      <w:ins w:id="130" w:author="Jens Stevens" w:date="2017-08-16T15:05:00Z">
        <w:del w:id="131" w:author="Malcolm North" w:date="2017-08-25T18:08:00Z">
          <w:r w:rsidR="00117F3F" w:rsidDel="00F139F7">
            <w:rPr>
              <w:rFonts w:ascii="Times New Roman" w:hAnsi="Times New Roman" w:cs="Times New Roman"/>
            </w:rPr>
            <w:delText>n importance</w:delText>
          </w:r>
        </w:del>
      </w:ins>
      <w:ins w:id="132" w:author="Jens Stevens" w:date="2017-08-16T15:04:00Z">
        <w:del w:id="133" w:author="Malcolm North" w:date="2017-08-25T18:08:00Z">
          <w:r w:rsidR="00117F3F" w:rsidDel="00F139F7">
            <w:rPr>
              <w:rFonts w:ascii="Times New Roman" w:hAnsi="Times New Roman" w:cs="Times New Roman"/>
            </w:rPr>
            <w:delText xml:space="preserve"> hierarchy of </w:delText>
          </w:r>
        </w:del>
      </w:ins>
      <w:ins w:id="134" w:author="Jens Stevens" w:date="2017-08-16T15:05:00Z">
        <w:del w:id="135" w:author="Malcolm North" w:date="2017-08-25T18:08:00Z">
          <w:r w:rsidR="00117F3F" w:rsidDel="00F139F7">
            <w:rPr>
              <w:rFonts w:ascii="Times New Roman" w:hAnsi="Times New Roman" w:cs="Times New Roman"/>
            </w:rPr>
            <w:delText xml:space="preserve">the </w:delText>
          </w:r>
        </w:del>
      </w:ins>
      <w:ins w:id="136" w:author="Jens Stevens" w:date="2017-08-16T15:06:00Z">
        <w:del w:id="137" w:author="Malcolm North" w:date="2017-08-25T18:08:00Z">
          <w:r w:rsidR="00117F3F" w:rsidDel="00F139F7">
            <w:rPr>
              <w:rFonts w:ascii="Times New Roman" w:hAnsi="Times New Roman" w:cs="Times New Roman"/>
            </w:rPr>
            <w:delText xml:space="preserve">explanatory variables </w:delText>
          </w:r>
        </w:del>
      </w:ins>
      <w:r w:rsidR="00117F3F">
        <w:rPr>
          <w:rFonts w:ascii="Times New Roman" w:hAnsi="Times New Roman" w:cs="Times New Roman"/>
        </w:rPr>
        <w:fldChar w:fldCharType="begin"/>
      </w:r>
      <w:r w:rsidR="00117F3F">
        <w:rPr>
          <w:rFonts w:ascii="Times New Roman" w:hAnsi="Times New Roman" w:cs="Times New Roman"/>
        </w:rPr>
        <w:instrText xml:space="preserve"> ADDIN EN.CITE &lt;EndNote&gt;&lt;Cite&gt;&lt;Author&gt;Therneau&lt;/Author&gt;&lt;Year&gt;2010&lt;/Year&gt;&lt;RecNum&gt;3459&lt;/RecNum&gt;&lt;DisplayText&gt;(Therneau&lt;style face="italic"&gt; et al.&lt;/style&gt;, 2010)&lt;/DisplayText&gt;&lt;record&gt;&lt;rec-number&gt;3459&lt;/rec-number&gt;&lt;foreign-keys&gt;&lt;key app="EN" db-id="w0ppaavf8t2zvwe9f0oxa5rcervz0wedp050" timestamp="1493317209"&gt;3459&lt;/key&gt;&lt;/foreign-keys&gt;&lt;ref-type name="Journal Article"&gt;17&lt;/ref-type&gt;&lt;contributors&gt;&lt;authors&gt;&lt;author&gt;Therneau, Terry M&lt;/author&gt;&lt;author&gt;Atkinson, Beth&lt;/author&gt;&lt;author&gt;Ripley, Brian&lt;/author&gt;&lt;/authors&gt;&lt;/contributors&gt;&lt;titles&gt;&lt;title&gt;rpart: Recursive partitioning&lt;/title&gt;&lt;secondary-title&gt;R package version&lt;/secondary-title&gt;&lt;/titles&gt;&lt;periodical&gt;&lt;full-title&gt;R package version&lt;/full-title&gt;&lt;/periodical&gt;&lt;pages&gt;1-46&lt;/pages&gt;&lt;volume&gt;3&lt;/volume&gt;&lt;dates&gt;&lt;year&gt;2010&lt;/year&gt;&lt;/dates&gt;&lt;urls&gt;&lt;/urls&gt;&lt;/record&gt;&lt;/Cite&gt;&lt;/EndNote&gt;</w:instrText>
      </w:r>
      <w:r w:rsidR="00117F3F">
        <w:rPr>
          <w:rFonts w:ascii="Times New Roman" w:hAnsi="Times New Roman" w:cs="Times New Roman"/>
        </w:rPr>
        <w:fldChar w:fldCharType="separate"/>
      </w:r>
      <w:r w:rsidR="00117F3F">
        <w:rPr>
          <w:rFonts w:ascii="Times New Roman" w:hAnsi="Times New Roman" w:cs="Times New Roman"/>
          <w:noProof/>
        </w:rPr>
        <w:t>(</w:t>
      </w:r>
      <w:hyperlink w:anchor="_ENREF_50" w:tooltip="Therneau, 2010 #3459" w:history="1">
        <w:r w:rsidR="00415143">
          <w:rPr>
            <w:rFonts w:ascii="Times New Roman" w:hAnsi="Times New Roman" w:cs="Times New Roman"/>
            <w:noProof/>
          </w:rPr>
          <w:t>Therneau</w:t>
        </w:r>
        <w:r w:rsidR="00415143" w:rsidRPr="00BD2BAD">
          <w:rPr>
            <w:rFonts w:ascii="Times New Roman" w:hAnsi="Times New Roman" w:cs="Times New Roman"/>
            <w:i/>
            <w:noProof/>
          </w:rPr>
          <w:t xml:space="preserve"> et al.</w:t>
        </w:r>
        <w:r w:rsidR="00415143">
          <w:rPr>
            <w:rFonts w:ascii="Times New Roman" w:hAnsi="Times New Roman" w:cs="Times New Roman"/>
            <w:noProof/>
          </w:rPr>
          <w:t>, 2010</w:t>
        </w:r>
      </w:hyperlink>
      <w:r w:rsidR="00117F3F">
        <w:rPr>
          <w:rFonts w:ascii="Times New Roman" w:hAnsi="Times New Roman" w:cs="Times New Roman"/>
          <w:noProof/>
        </w:rPr>
        <w:t>)</w:t>
      </w:r>
      <w:r w:rsidR="00117F3F">
        <w:rPr>
          <w:rFonts w:ascii="Times New Roman" w:hAnsi="Times New Roman" w:cs="Times New Roman"/>
        </w:rPr>
        <w:fldChar w:fldCharType="end"/>
      </w:r>
      <w:r w:rsidR="00117F3F">
        <w:rPr>
          <w:rFonts w:ascii="Times New Roman" w:hAnsi="Times New Roman" w:cs="Times New Roman"/>
        </w:rPr>
        <w:t>.</w:t>
      </w:r>
      <w:ins w:id="138" w:author="Jens Stevens" w:date="2017-08-16T15:04:00Z">
        <w:r w:rsidR="00117F3F">
          <w:rPr>
            <w:rFonts w:ascii="Times New Roman" w:hAnsi="Times New Roman" w:cs="Times New Roman"/>
          </w:rPr>
          <w:t xml:space="preserve"> </w:t>
        </w:r>
      </w:ins>
      <w:ins w:id="139" w:author="Jens Stevens" w:date="2017-08-16T15:02:00Z">
        <w:r w:rsidR="00117F3F">
          <w:rPr>
            <w:rFonts w:ascii="Times New Roman" w:hAnsi="Times New Roman" w:cs="Times New Roman"/>
          </w:rPr>
          <w:t xml:space="preserve"> </w:t>
        </w:r>
      </w:ins>
    </w:p>
    <w:p w14:paraId="1EE2DA59" w14:textId="44A6E19B" w:rsidR="00EC2326" w:rsidRPr="007C398F" w:rsidRDefault="007C398F" w:rsidP="00CC2925">
      <w:pPr>
        <w:spacing w:line="480" w:lineRule="auto"/>
        <w:ind w:firstLine="720"/>
        <w:rPr>
          <w:rFonts w:ascii="Times New Roman" w:hAnsi="Times New Roman" w:cs="Times New Roman"/>
        </w:rPr>
      </w:pPr>
      <w:r>
        <w:rPr>
          <w:rFonts w:ascii="Times New Roman" w:hAnsi="Times New Roman" w:cs="Times New Roman"/>
        </w:rPr>
        <w:t>We also</w:t>
      </w:r>
      <w:r w:rsidR="005E252E">
        <w:rPr>
          <w:rFonts w:ascii="Times New Roman" w:hAnsi="Times New Roman" w:cs="Times New Roman"/>
        </w:rPr>
        <w:t xml:space="preserve"> </w:t>
      </w:r>
      <w:r>
        <w:rPr>
          <w:rFonts w:ascii="Times New Roman" w:hAnsi="Times New Roman" w:cs="Times New Roman"/>
        </w:rPr>
        <w:t xml:space="preserve">analyzed temporal trends in ln(SDC) as well as the weather variables TMX and BI using linear regression. There was high inter-annual variability in all of these variables, and a Durbin-Watson test implemented in the R package </w:t>
      </w:r>
      <w:r>
        <w:rPr>
          <w:rFonts w:ascii="Times New Roman" w:hAnsi="Times New Roman" w:cs="Times New Roman"/>
          <w:i/>
        </w:rPr>
        <w:t>car</w:t>
      </w:r>
      <w:r>
        <w:rPr>
          <w:rFonts w:ascii="Times New Roman" w:hAnsi="Times New Roman" w:cs="Times New Roman"/>
        </w:rPr>
        <w:t xml:space="preserve"> showed no temporal autocorrelation for any of these variables. </w:t>
      </w:r>
      <w:del w:id="140" w:author="Jens Stevens" w:date="2017-08-19T19:26:00Z">
        <w:r w:rsidR="00AE4A3A" w:rsidDel="00182937">
          <w:rPr>
            <w:rFonts w:ascii="Times New Roman" w:hAnsi="Times New Roman" w:cs="Times New Roman"/>
          </w:rPr>
          <w:delText xml:space="preserve">Because of this inter-annual variability we also analyzed broader trends in these three variables over time by taking a 5-year moving-window average of each variable and testing for change over time using linear regression. These 5-year averages are inherently temporally autocorrelated but can provide a clearer visualization of trends over time </w:delText>
        </w:r>
        <w:r w:rsidR="00AE4A3A" w:rsidDel="00182937">
          <w:rPr>
            <w:rFonts w:ascii="Times New Roman" w:hAnsi="Times New Roman" w:cs="Times New Roman"/>
          </w:rPr>
          <w:fldChar w:fldCharType="begin"/>
        </w:r>
        <w:r w:rsidR="00BD2BAD" w:rsidDel="00182937">
          <w:rPr>
            <w:rFonts w:ascii="Times New Roman" w:hAnsi="Times New Roman" w:cs="Times New Roman"/>
          </w:rPr>
          <w:delInstrText xml:space="preserve"> ADDIN EN.CITE &lt;EndNote&gt;&lt;Cite&gt;&lt;Author&gt;Miller&lt;/Author&gt;&lt;Year&gt;2009&lt;/Year&gt;&lt;RecNum&gt;5&lt;/RecNum&gt;&lt;DisplayText&gt;(Miller&lt;style face="italic"&gt; et al.&lt;/style&gt;, 2009b)&lt;/DisplayText&gt;&lt;record&gt;&lt;rec-number&gt;5&lt;/rec-number&gt;&lt;foreign-keys&gt;&lt;key app="EN" db-id="w0ppaavf8t2zvwe9f0oxa5rcervz0wedp050" timestamp="0"&gt;5&lt;/key&gt;&lt;/foreign-keys&gt;&lt;ref-type name="Journal Article"&gt;17&lt;/ref-type&gt;&lt;contributors&gt;&lt;authors&gt;&lt;author&gt;Miller, J. D.&lt;/author&gt;&lt;author&gt;Safford, H. D.&lt;/author&gt;&lt;author&gt;Crimmins, M.&lt;/author&gt;&lt;author&gt;Thode, A. E.&lt;/author&gt;&lt;/authors&gt;&lt;/contributors&gt;&lt;titles&gt;&lt;title&gt;Quantitative evidence for increasing forest fire severity in the Sierra Nevada and southern Cascade Mountains, California and Nevada, USA&lt;/title&gt;&lt;secondary-title&gt;Ecosystems&lt;/secondary-title&gt;&lt;/titles&gt;&lt;periodical&gt;&lt;full-title&gt;Ecosystems&lt;/full-title&gt;&lt;abbr-1&gt;Ecosystems&lt;/abbr-1&gt;&lt;abbr-2&gt;Ecosystems&lt;/abbr-2&gt;&lt;/periodical&gt;&lt;pages&gt;16-32&lt;/pages&gt;&lt;volume&gt;12&lt;/volume&gt;&lt;number&gt;1&lt;/number&gt;&lt;dates&gt;&lt;year&gt;2009&lt;/year&gt;&lt;/dates&gt;&lt;isbn&gt;1432-9840&lt;/isbn&gt;&lt;accession-num&gt;WOS:000263794200002&lt;/accession-num&gt;&lt;urls&gt;&lt;related-urls&gt;&lt;url&gt;&amp;lt;Go to ISI&amp;gt;://WOS:000263794200002 &lt;/url&gt;&lt;/related-urls&gt;&lt;/urls&gt;&lt;electronic-resource-num&gt;10.1007/s10021-008-9201-9&lt;/electronic-resource-num&gt;&lt;research-notes&gt;Read 10 10/2/10 b&amp;#xD;Used remote sensing and ground truthing to show that the percentage of fire area that is high severity has increased from 1984-2004; precipitation and temperature have also increased, so the increased severity is at least partially attributable to fuels buildup.  Also showed that increase in fire size and total area burned is higher than from 1908-1984 (but still lower than historic averages).&lt;/research-notes&gt;&lt;/record&gt;&lt;/Cite&gt;&lt;/EndNote&gt;</w:delInstrText>
        </w:r>
        <w:r w:rsidR="00AE4A3A" w:rsidDel="00182937">
          <w:rPr>
            <w:rFonts w:ascii="Times New Roman" w:hAnsi="Times New Roman" w:cs="Times New Roman"/>
          </w:rPr>
          <w:fldChar w:fldCharType="separate"/>
        </w:r>
        <w:r w:rsidR="00BD2BAD" w:rsidDel="00182937">
          <w:rPr>
            <w:rFonts w:ascii="Times New Roman" w:hAnsi="Times New Roman" w:cs="Times New Roman"/>
            <w:noProof/>
          </w:rPr>
          <w:delText>(</w:delText>
        </w:r>
        <w:r w:rsidR="00415143" w:rsidDel="00182937">
          <w:rPr>
            <w:rFonts w:ascii="Times New Roman" w:hAnsi="Times New Roman" w:cs="Times New Roman"/>
            <w:noProof/>
          </w:rPr>
          <w:fldChar w:fldCharType="begin"/>
        </w:r>
        <w:r w:rsidR="00415143" w:rsidDel="00182937">
          <w:rPr>
            <w:rFonts w:ascii="Times New Roman" w:hAnsi="Times New Roman" w:cs="Times New Roman"/>
            <w:noProof/>
          </w:rPr>
          <w:delInstrText xml:space="preserve"> HYPERLINK \l "_ENREF_31" \o "Miller, 2009 #5" </w:delInstrText>
        </w:r>
        <w:r w:rsidR="00415143" w:rsidDel="00182937">
          <w:rPr>
            <w:rFonts w:ascii="Times New Roman" w:hAnsi="Times New Roman" w:cs="Times New Roman"/>
            <w:noProof/>
          </w:rPr>
          <w:fldChar w:fldCharType="separate"/>
        </w:r>
        <w:r w:rsidR="00415143" w:rsidDel="00182937">
          <w:rPr>
            <w:rFonts w:ascii="Times New Roman" w:hAnsi="Times New Roman" w:cs="Times New Roman"/>
            <w:noProof/>
          </w:rPr>
          <w:delText>Miller</w:delText>
        </w:r>
        <w:r w:rsidR="00415143" w:rsidRPr="00BD2BAD" w:rsidDel="00182937">
          <w:rPr>
            <w:rFonts w:ascii="Times New Roman" w:hAnsi="Times New Roman" w:cs="Times New Roman"/>
            <w:i/>
            <w:noProof/>
          </w:rPr>
          <w:delText xml:space="preserve"> et al.</w:delText>
        </w:r>
        <w:r w:rsidR="00415143" w:rsidDel="00182937">
          <w:rPr>
            <w:rFonts w:ascii="Times New Roman" w:hAnsi="Times New Roman" w:cs="Times New Roman"/>
            <w:noProof/>
          </w:rPr>
          <w:delText>, 2009b</w:delText>
        </w:r>
        <w:r w:rsidR="00415143" w:rsidDel="00182937">
          <w:rPr>
            <w:rFonts w:ascii="Times New Roman" w:hAnsi="Times New Roman" w:cs="Times New Roman"/>
            <w:noProof/>
          </w:rPr>
          <w:fldChar w:fldCharType="end"/>
        </w:r>
        <w:r w:rsidR="00BD2BAD" w:rsidDel="00182937">
          <w:rPr>
            <w:rFonts w:ascii="Times New Roman" w:hAnsi="Times New Roman" w:cs="Times New Roman"/>
            <w:noProof/>
          </w:rPr>
          <w:delText>)</w:delText>
        </w:r>
        <w:r w:rsidR="00AE4A3A" w:rsidDel="00182937">
          <w:rPr>
            <w:rFonts w:ascii="Times New Roman" w:hAnsi="Times New Roman" w:cs="Times New Roman"/>
          </w:rPr>
          <w:fldChar w:fldCharType="end"/>
        </w:r>
        <w:r w:rsidR="00AE4A3A" w:rsidDel="00182937">
          <w:rPr>
            <w:rFonts w:ascii="Times New Roman" w:hAnsi="Times New Roman" w:cs="Times New Roman"/>
          </w:rPr>
          <w:delText xml:space="preserve">. </w:delText>
        </w:r>
      </w:del>
      <w:r w:rsidR="00AE4A3A">
        <w:rPr>
          <w:rFonts w:ascii="Times New Roman" w:hAnsi="Times New Roman" w:cs="Times New Roman"/>
        </w:rPr>
        <w:t xml:space="preserve">Finally, we calculated the increase over time in cumulative stand-replacing area greater than a specific threshold distance </w:t>
      </w:r>
      <w:r w:rsidR="00AE4A3A">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&lt;EndNote&gt;&lt;Cite&gt;&lt;Author&gt;Collins&lt;/Author&gt;&lt;Year&gt;2017&lt;/Year&gt;&lt;RecNum&gt;3485&lt;/RecNum&gt;&lt;Prefix&gt;120 m`; &lt;/Prefix&gt;&lt;DisplayText&gt;(120 m; 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AE4A3A">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120 m; 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AE4A3A">
        <w:rPr>
          <w:rFonts w:ascii="Times New Roman" w:hAnsi="Times New Roman" w:cs="Times New Roman"/>
        </w:rPr>
        <w:fldChar w:fldCharType="end"/>
      </w:r>
      <w:r w:rsidR="00AE4A3A">
        <w:rPr>
          <w:rFonts w:ascii="Times New Roman" w:hAnsi="Times New Roman" w:cs="Times New Roman"/>
        </w:rPr>
        <w:t xml:space="preserve"> from the patch edge, for each managing agency.</w:t>
      </w:r>
    </w:p>
    <w:p w14:paraId="2BA01694"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Results</w:t>
      </w:r>
    </w:p>
    <w:p w14:paraId="7E7ED310" w14:textId="46E343EF" w:rsidR="00E10090" w:rsidRDefault="00B16E59" w:rsidP="00D45535">
      <w:pPr>
        <w:spacing w:line="480" w:lineRule="auto"/>
        <w:ind w:firstLine="720"/>
        <w:rPr>
          <w:rFonts w:ascii="Times New Roman" w:hAnsi="Times New Roman" w:cs="Times New Roman"/>
        </w:rPr>
      </w:pPr>
      <w:r>
        <w:rPr>
          <w:rFonts w:ascii="Times New Roman" w:hAnsi="Times New Roman" w:cs="Times New Roman"/>
        </w:rPr>
        <w:t>The best model to explain variation in SDC always included</w:t>
      </w:r>
      <w:ins w:id="141" w:author="Jens Stevens" w:date="2017-08-16T17:52:00Z">
        <w:r w:rsidR="001D14E2">
          <w:rPr>
            <w:rFonts w:ascii="Times New Roman" w:hAnsi="Times New Roman" w:cs="Times New Roman"/>
          </w:rPr>
          <w:t xml:space="preserve"> fire</w:t>
        </w:r>
      </w:ins>
      <w:r>
        <w:rPr>
          <w:rFonts w:ascii="Times New Roman" w:hAnsi="Times New Roman" w:cs="Times New Roman"/>
        </w:rPr>
        <w:t xml:space="preserve"> management class, </w:t>
      </w:r>
      <w:ins w:id="142" w:author="Jens Stevens" w:date="2017-08-16T17:52:00Z">
        <w:r w:rsidR="001D14E2">
          <w:rPr>
            <w:rFonts w:ascii="Times New Roman" w:hAnsi="Times New Roman" w:cs="Times New Roman"/>
          </w:rPr>
          <w:t xml:space="preserve">fire </w:t>
        </w:r>
      </w:ins>
      <w:r>
        <w:rPr>
          <w:rFonts w:ascii="Times New Roman" w:hAnsi="Times New Roman" w:cs="Times New Roman"/>
        </w:rPr>
        <w:t xml:space="preserve">management agency, </w:t>
      </w:r>
      <w:r w:rsidR="004F03FD">
        <w:rPr>
          <w:rFonts w:ascii="Times New Roman" w:hAnsi="Times New Roman" w:cs="Times New Roman"/>
        </w:rPr>
        <w:t xml:space="preserve">fire year, </w:t>
      </w:r>
      <w:r>
        <w:rPr>
          <w:rFonts w:ascii="Times New Roman" w:hAnsi="Times New Roman" w:cs="Times New Roman"/>
        </w:rPr>
        <w:t>and maximum</w:t>
      </w:r>
      <w:r w:rsidR="00727D67">
        <w:rPr>
          <w:rFonts w:ascii="Times New Roman" w:hAnsi="Times New Roman" w:cs="Times New Roman"/>
        </w:rPr>
        <w:t xml:space="preserve"> daily</w:t>
      </w:r>
      <w:r>
        <w:rPr>
          <w:rFonts w:ascii="Times New Roman" w:hAnsi="Times New Roman" w:cs="Times New Roman"/>
        </w:rPr>
        <w:t xml:space="preserve"> high temperature during the burn window, while it never included the minimum </w:t>
      </w:r>
      <w:r w:rsidR="00727D67">
        <w:rPr>
          <w:rFonts w:ascii="Times New Roman" w:hAnsi="Times New Roman" w:cs="Times New Roman"/>
        </w:rPr>
        <w:t xml:space="preserve">daily </w:t>
      </w:r>
      <w:r>
        <w:rPr>
          <w:rFonts w:ascii="Times New Roman" w:hAnsi="Times New Roman" w:cs="Times New Roman"/>
        </w:rPr>
        <w:t xml:space="preserve">high humidity (Table 1). Effects of these predictors were consistent: SDC decreased </w:t>
      </w:r>
      <w:r w:rsidR="006B6D73">
        <w:rPr>
          <w:rFonts w:ascii="Times New Roman" w:hAnsi="Times New Roman" w:cs="Times New Roman"/>
        </w:rPr>
        <w:t xml:space="preserve">(patches became larger and/or more regular) </w:t>
      </w:r>
      <w:r>
        <w:rPr>
          <w:rFonts w:ascii="Times New Roman" w:hAnsi="Times New Roman" w:cs="Times New Roman"/>
        </w:rPr>
        <w:t xml:space="preserve">from NPS to </w:t>
      </w:r>
      <w:r w:rsidR="00727D67">
        <w:rPr>
          <w:rFonts w:ascii="Times New Roman" w:hAnsi="Times New Roman" w:cs="Times New Roman"/>
        </w:rPr>
        <w:t>USFS</w:t>
      </w:r>
      <w:r>
        <w:rPr>
          <w:rFonts w:ascii="Times New Roman" w:hAnsi="Times New Roman" w:cs="Times New Roman"/>
        </w:rPr>
        <w:t xml:space="preserve"> to CDF-managed fires, decreased from WFU fires to </w:t>
      </w:r>
      <w:r w:rsidR="006B6D73">
        <w:rPr>
          <w:rFonts w:ascii="Times New Roman" w:hAnsi="Times New Roman" w:cs="Times New Roman"/>
        </w:rPr>
        <w:t>SUP</w:t>
      </w:r>
      <w:r>
        <w:rPr>
          <w:rFonts w:ascii="Times New Roman" w:hAnsi="Times New Roman" w:cs="Times New Roman"/>
        </w:rPr>
        <w:t xml:space="preserve"> fires</w:t>
      </w:r>
      <w:r w:rsidR="00E10090">
        <w:rPr>
          <w:rFonts w:ascii="Times New Roman" w:hAnsi="Times New Roman" w:cs="Times New Roman"/>
        </w:rPr>
        <w:t xml:space="preserve">, </w:t>
      </w:r>
      <w:r w:rsidR="004F03FD">
        <w:rPr>
          <w:rFonts w:ascii="Times New Roman" w:hAnsi="Times New Roman" w:cs="Times New Roman"/>
        </w:rPr>
        <w:t xml:space="preserve">decreased over time, </w:t>
      </w:r>
      <w:r w:rsidR="00E10090">
        <w:rPr>
          <w:rFonts w:ascii="Times New Roman" w:hAnsi="Times New Roman" w:cs="Times New Roman"/>
        </w:rPr>
        <w:t xml:space="preserve">and decreased with increasing maximum </w:t>
      </w:r>
      <w:r w:rsidR="006B6D73">
        <w:rPr>
          <w:rFonts w:ascii="Times New Roman" w:hAnsi="Times New Roman" w:cs="Times New Roman"/>
        </w:rPr>
        <w:t xml:space="preserve">high </w:t>
      </w:r>
      <w:r w:rsidR="00E10090">
        <w:rPr>
          <w:rFonts w:ascii="Times New Roman" w:hAnsi="Times New Roman" w:cs="Times New Roman"/>
        </w:rPr>
        <w:t xml:space="preserve">temperatures. </w:t>
      </w:r>
      <w:r w:rsidR="006B6D73">
        <w:rPr>
          <w:rFonts w:ascii="Times New Roman" w:hAnsi="Times New Roman" w:cs="Times New Roman"/>
        </w:rPr>
        <w:t xml:space="preserve">Region, maximum low temperature, and </w:t>
      </w:r>
      <w:r>
        <w:rPr>
          <w:rFonts w:ascii="Times New Roman" w:hAnsi="Times New Roman" w:cs="Times New Roman"/>
        </w:rPr>
        <w:t>maximum burn index were margi</w:t>
      </w:r>
      <w:r w:rsidR="006B6D73">
        <w:rPr>
          <w:rFonts w:ascii="Times New Roman" w:hAnsi="Times New Roman" w:cs="Times New Roman"/>
        </w:rPr>
        <w:t xml:space="preserve">nal additional predictors in some models </w:t>
      </w:r>
      <w:r>
        <w:rPr>
          <w:rFonts w:ascii="Times New Roman" w:hAnsi="Times New Roman" w:cs="Times New Roman"/>
        </w:rPr>
        <w:t>(Table 1).</w:t>
      </w:r>
      <w:r w:rsidR="00E10090">
        <w:rPr>
          <w:rFonts w:ascii="Times New Roman" w:hAnsi="Times New Roman" w:cs="Times New Roman"/>
        </w:rPr>
        <w:t xml:space="preserve"> </w:t>
      </w:r>
      <w:r w:rsidR="00727D67">
        <w:rPr>
          <w:rFonts w:ascii="Times New Roman" w:hAnsi="Times New Roman" w:cs="Times New Roman"/>
        </w:rPr>
        <w:t>The majority of</w:t>
      </w:r>
      <w:r w:rsidR="006B6D73">
        <w:rPr>
          <w:rFonts w:ascii="Times New Roman" w:hAnsi="Times New Roman" w:cs="Times New Roman"/>
        </w:rPr>
        <w:t xml:space="preserve"> the</w:t>
      </w:r>
      <w:r w:rsidR="00727D67">
        <w:rPr>
          <w:rFonts w:ascii="Times New Roman" w:hAnsi="Times New Roman" w:cs="Times New Roman"/>
        </w:rPr>
        <w:t xml:space="preserve"> fires in our study were USFS fires that were actively suppressed; these fires were generally larger and burned under hotter conditions compared to NPS-managed fires or WFU fires (Table 2)</w:t>
      </w:r>
      <w:r w:rsidR="00824F51">
        <w:rPr>
          <w:rFonts w:ascii="Times New Roman" w:hAnsi="Times New Roman" w:cs="Times New Roman"/>
        </w:rPr>
        <w:t>.</w:t>
      </w:r>
    </w:p>
    <w:p w14:paraId="378EE2EA" w14:textId="066D9B86" w:rsidR="00D45535" w:rsidRDefault="00E10090" w:rsidP="00EB3C66">
      <w:pPr>
        <w:spacing w:line="480" w:lineRule="auto"/>
        <w:ind w:firstLine="720"/>
        <w:rPr>
          <w:rFonts w:ascii="Times New Roman" w:hAnsi="Times New Roman" w:cs="Times New Roman"/>
        </w:rPr>
      </w:pPr>
      <w:r>
        <w:rPr>
          <w:rFonts w:ascii="Times New Roman" w:hAnsi="Times New Roman" w:cs="Times New Roman"/>
        </w:rPr>
        <w:t xml:space="preserve">The regression tree analysis indicated that the fire management class was </w:t>
      </w:r>
      <w:del w:id="143" w:author="Jens Stevens" w:date="2017-08-18T17:39:00Z">
        <w:r w:rsidDel="0034364A">
          <w:rPr>
            <w:rFonts w:ascii="Times New Roman" w:hAnsi="Times New Roman" w:cs="Times New Roman"/>
          </w:rPr>
          <w:delText>a first-order control on</w:delText>
        </w:r>
      </w:del>
      <w:ins w:id="144" w:author="Jens Stevens" w:date="2017-08-18T17:39:00Z">
        <w:r w:rsidR="0034364A">
          <w:rPr>
            <w:rFonts w:ascii="Times New Roman" w:hAnsi="Times New Roman" w:cs="Times New Roman"/>
          </w:rPr>
          <w:t>the most important predictor of</w:t>
        </w:r>
      </w:ins>
      <w:r>
        <w:rPr>
          <w:rFonts w:ascii="Times New Roman" w:hAnsi="Times New Roman" w:cs="Times New Roman"/>
        </w:rPr>
        <w:t xml:space="preserve"> SDC values, with </w:t>
      </w:r>
      <w:r w:rsidR="001940B8">
        <w:rPr>
          <w:rFonts w:ascii="Times New Roman" w:hAnsi="Times New Roman" w:cs="Times New Roman"/>
        </w:rPr>
        <w:t xml:space="preserve">larger </w:t>
      </w:r>
      <w:r w:rsidR="00745CD4">
        <w:rPr>
          <w:rFonts w:ascii="Times New Roman" w:hAnsi="Times New Roman" w:cs="Times New Roman"/>
        </w:rPr>
        <w:t>SDC values – associated with smaller and/or more complex patches – for WFU fires (</w:t>
      </w:r>
      <w:r w:rsidR="003B07EC">
        <w:rPr>
          <w:rFonts w:ascii="Times New Roman" w:hAnsi="Times New Roman" w:cs="Times New Roman"/>
        </w:rPr>
        <w:t xml:space="preserve">Figure </w:t>
      </w:r>
      <w:del w:id="145" w:author="Jens Stevens" w:date="2017-08-19T17:44:00Z">
        <w:r w:rsidR="003B07EC" w:rsidDel="00F02AC5">
          <w:rPr>
            <w:rFonts w:ascii="Times New Roman" w:hAnsi="Times New Roman" w:cs="Times New Roman"/>
          </w:rPr>
          <w:delText>1</w:delText>
        </w:r>
      </w:del>
      <w:ins w:id="146" w:author="Jens Stevens" w:date="2017-08-19T17:44:00Z">
        <w:r w:rsidR="00F02AC5">
          <w:rPr>
            <w:rFonts w:ascii="Times New Roman" w:hAnsi="Times New Roman" w:cs="Times New Roman"/>
          </w:rPr>
          <w:t>2</w:t>
        </w:r>
      </w:ins>
      <w:r w:rsidR="00745CD4">
        <w:rPr>
          <w:rFonts w:ascii="Times New Roman" w:hAnsi="Times New Roman" w:cs="Times New Roman"/>
        </w:rPr>
        <w:t xml:space="preserve">). </w:t>
      </w:r>
      <w:r w:rsidR="002B7CBC">
        <w:rPr>
          <w:rFonts w:ascii="Times New Roman" w:hAnsi="Times New Roman" w:cs="Times New Roman"/>
        </w:rPr>
        <w:t>SUP</w:t>
      </w:r>
      <w:r w:rsidR="00745CD4">
        <w:rPr>
          <w:rFonts w:ascii="Times New Roman" w:hAnsi="Times New Roman" w:cs="Times New Roman"/>
        </w:rPr>
        <w:t xml:space="preserve"> fires </w:t>
      </w:r>
      <w:r w:rsidR="005D1A93">
        <w:rPr>
          <w:rFonts w:ascii="Times New Roman" w:hAnsi="Times New Roman" w:cs="Times New Roman"/>
        </w:rPr>
        <w:t xml:space="preserve">generally had </w:t>
      </w:r>
      <w:r w:rsidR="00AE5130">
        <w:rPr>
          <w:rFonts w:ascii="Times New Roman" w:hAnsi="Times New Roman" w:cs="Times New Roman"/>
        </w:rPr>
        <w:t>smaller</w:t>
      </w:r>
      <w:r w:rsidR="00745CD4">
        <w:rPr>
          <w:rFonts w:ascii="Times New Roman" w:hAnsi="Times New Roman" w:cs="Times New Roman"/>
        </w:rPr>
        <w:t xml:space="preserve"> SDC values </w:t>
      </w:r>
      <w:r w:rsidR="005D1A93">
        <w:rPr>
          <w:rFonts w:ascii="Times New Roman" w:hAnsi="Times New Roman" w:cs="Times New Roman"/>
        </w:rPr>
        <w:t>that are associated with larger and/or simpler patches</w:t>
      </w:r>
      <w:r w:rsidR="00745CD4">
        <w:rPr>
          <w:rFonts w:ascii="Times New Roman" w:hAnsi="Times New Roman" w:cs="Times New Roman"/>
        </w:rPr>
        <w:t>.</w:t>
      </w:r>
      <w:ins w:id="147" w:author="Jens Stevens" w:date="2017-08-19T17:41:00Z">
        <w:r w:rsidR="0022444B">
          <w:rPr>
            <w:rFonts w:ascii="Times New Roman" w:hAnsi="Times New Roman" w:cs="Times New Roman"/>
          </w:rPr>
          <w:t xml:space="preserve"> Fire weather and managing agency were </w:t>
        </w:r>
        <w:r w:rsidR="0022444B">
          <w:rPr>
            <w:rFonts w:ascii="Times New Roman" w:hAnsi="Times New Roman" w:cs="Times New Roman"/>
          </w:rPr>
          <w:lastRenderedPageBreak/>
          <w:t xml:space="preserve">important among SUP fires, with </w:t>
        </w:r>
      </w:ins>
      <w:ins w:id="148" w:author="Jens Stevens" w:date="2017-08-19T17:42:00Z">
        <w:r w:rsidR="00F02AC5">
          <w:rPr>
            <w:rFonts w:ascii="Times New Roman" w:hAnsi="Times New Roman" w:cs="Times New Roman"/>
          </w:rPr>
          <w:t xml:space="preserve">fires burning under </w:t>
        </w:r>
      </w:ins>
      <w:ins w:id="149" w:author="Jens Stevens" w:date="2017-08-19T17:41:00Z">
        <w:r w:rsidR="0022444B">
          <w:rPr>
            <w:rFonts w:ascii="Times New Roman" w:hAnsi="Times New Roman" w:cs="Times New Roman"/>
          </w:rPr>
          <w:t xml:space="preserve">cooler temperatures </w:t>
        </w:r>
      </w:ins>
      <w:ins w:id="150" w:author="Jens Stevens" w:date="2017-08-19T17:42:00Z">
        <w:r w:rsidR="00F02AC5">
          <w:rPr>
            <w:rFonts w:ascii="Times New Roman" w:hAnsi="Times New Roman" w:cs="Times New Roman"/>
          </w:rPr>
          <w:t xml:space="preserve">and managed by the National Park Service generally having larger SDC values, and fires burning under warmer temperatures </w:t>
        </w:r>
      </w:ins>
      <w:ins w:id="151" w:author="Jens Stevens" w:date="2017-08-19T17:43:00Z">
        <w:r w:rsidR="00F02AC5">
          <w:rPr>
            <w:rFonts w:ascii="Times New Roman" w:hAnsi="Times New Roman" w:cs="Times New Roman"/>
          </w:rPr>
          <w:t xml:space="preserve">and managed by the US Forest Service </w:t>
        </w:r>
      </w:ins>
      <w:ins w:id="152" w:author="Jens Stevens" w:date="2017-08-19T17:42:00Z">
        <w:r w:rsidR="00F02AC5">
          <w:rPr>
            <w:rFonts w:ascii="Times New Roman" w:hAnsi="Times New Roman" w:cs="Times New Roman"/>
          </w:rPr>
          <w:t xml:space="preserve">generally </w:t>
        </w:r>
      </w:ins>
      <w:ins w:id="153" w:author="Jens Stevens" w:date="2017-08-19T17:43:00Z">
        <w:r w:rsidR="00F02AC5">
          <w:rPr>
            <w:rFonts w:ascii="Times New Roman" w:hAnsi="Times New Roman" w:cs="Times New Roman"/>
          </w:rPr>
          <w:t>having smaller SDC values (Figure 2)</w:t>
        </w:r>
      </w:ins>
      <w:ins w:id="154" w:author="Jens Stevens" w:date="2017-08-19T17:44:00Z">
        <w:r w:rsidR="00F02AC5">
          <w:rPr>
            <w:rFonts w:ascii="Times New Roman" w:hAnsi="Times New Roman" w:cs="Times New Roman"/>
          </w:rPr>
          <w:t>.</w:t>
        </w:r>
      </w:ins>
      <w:r w:rsidR="00745CD4">
        <w:rPr>
          <w:rFonts w:ascii="Times New Roman" w:hAnsi="Times New Roman" w:cs="Times New Roman"/>
        </w:rPr>
        <w:t xml:space="preserve"> </w:t>
      </w:r>
      <w:ins w:id="155" w:author="Jens Stevens" w:date="2017-08-19T17:47:00Z">
        <w:r w:rsidR="00F02AC5">
          <w:rPr>
            <w:rFonts w:ascii="Times New Roman" w:hAnsi="Times New Roman" w:cs="Times New Roman"/>
          </w:rPr>
          <w:t>One exception was a group of fires burning under hot (&gt;39</w:t>
        </w:r>
      </w:ins>
      <w:ins w:id="156" w:author="Malcolm North" w:date="2017-08-25T18:12:00Z">
        <w:r w:rsidR="00F139F7">
          <w:rPr>
            <w:rFonts w:ascii="Times New Roman" w:hAnsi="Times New Roman" w:cs="Times New Roman"/>
            <w:vertAlign w:val="superscript"/>
          </w:rPr>
          <w:t>0</w:t>
        </w:r>
      </w:ins>
      <w:ins w:id="157" w:author="Jens Stevens" w:date="2017-08-19T17:47:00Z">
        <w:r w:rsidR="00F02AC5">
          <w:rPr>
            <w:rFonts w:ascii="Times New Roman" w:hAnsi="Times New Roman" w:cs="Times New Roman"/>
          </w:rPr>
          <w:t xml:space="preserve"> C) conditions which had larger ln(SDC) values (see Discussion). </w:t>
        </w:r>
      </w:ins>
      <w:del w:id="158" w:author="Jens Stevens" w:date="2017-08-19T17:46:00Z">
        <w:r w:rsidR="003B1907" w:rsidDel="00F02AC5">
          <w:rPr>
            <w:rFonts w:ascii="Times New Roman" w:hAnsi="Times New Roman" w:cs="Times New Roman"/>
          </w:rPr>
          <w:delText>Among</w:delText>
        </w:r>
        <w:r w:rsidR="00745CD4" w:rsidDel="00F02AC5">
          <w:rPr>
            <w:rFonts w:ascii="Times New Roman" w:hAnsi="Times New Roman" w:cs="Times New Roman"/>
          </w:rPr>
          <w:delText xml:space="preserve"> </w:delText>
        </w:r>
        <w:r w:rsidR="002B7CBC" w:rsidDel="00F02AC5">
          <w:rPr>
            <w:rFonts w:ascii="Times New Roman" w:hAnsi="Times New Roman" w:cs="Times New Roman"/>
          </w:rPr>
          <w:delText>SUP</w:delText>
        </w:r>
        <w:r w:rsidR="00745CD4" w:rsidDel="00F02AC5">
          <w:rPr>
            <w:rFonts w:ascii="Times New Roman" w:hAnsi="Times New Roman" w:cs="Times New Roman"/>
          </w:rPr>
          <w:delText xml:space="preserve"> fires where the maximum </w:delText>
        </w:r>
        <w:r w:rsidR="003B1907" w:rsidDel="00F02AC5">
          <w:rPr>
            <w:rFonts w:ascii="Times New Roman" w:hAnsi="Times New Roman" w:cs="Times New Roman"/>
          </w:rPr>
          <w:delText xml:space="preserve">high </w:delText>
        </w:r>
        <w:r w:rsidR="00745CD4" w:rsidDel="00F02AC5">
          <w:rPr>
            <w:rFonts w:ascii="Times New Roman" w:hAnsi="Times New Roman" w:cs="Times New Roman"/>
          </w:rPr>
          <w:delText xml:space="preserve">temperature </w:delText>
        </w:r>
        <w:r w:rsidR="003B1907" w:rsidDel="00F02AC5">
          <w:rPr>
            <w:rFonts w:ascii="Times New Roman" w:hAnsi="Times New Roman" w:cs="Times New Roman"/>
          </w:rPr>
          <w:delText xml:space="preserve">during the burn window </w:delText>
        </w:r>
        <w:r w:rsidR="00745CD4" w:rsidDel="00F02AC5">
          <w:rPr>
            <w:rFonts w:ascii="Times New Roman" w:hAnsi="Times New Roman" w:cs="Times New Roman"/>
          </w:rPr>
          <w:delText>was less than 24 C, fires managed by the US Forest Service</w:delText>
        </w:r>
        <w:r w:rsidR="003B1907" w:rsidDel="00F02AC5">
          <w:rPr>
            <w:rFonts w:ascii="Times New Roman" w:hAnsi="Times New Roman" w:cs="Times New Roman"/>
          </w:rPr>
          <w:delText xml:space="preserve"> (N=26)</w:delText>
        </w:r>
        <w:r w:rsidR="00745CD4" w:rsidDel="00F02AC5">
          <w:rPr>
            <w:rFonts w:ascii="Times New Roman" w:hAnsi="Times New Roman" w:cs="Times New Roman"/>
          </w:rPr>
          <w:delText xml:space="preserve"> had </w:delText>
        </w:r>
        <w:r w:rsidR="00B50E2B" w:rsidDel="00F02AC5">
          <w:rPr>
            <w:rFonts w:ascii="Times New Roman" w:hAnsi="Times New Roman" w:cs="Times New Roman"/>
          </w:rPr>
          <w:delText xml:space="preserve">smaller </w:delText>
        </w:r>
        <w:r w:rsidR="00745CD4" w:rsidDel="00F02AC5">
          <w:rPr>
            <w:rFonts w:ascii="Times New Roman" w:hAnsi="Times New Roman" w:cs="Times New Roman"/>
          </w:rPr>
          <w:delText xml:space="preserve">SDC values than </w:delText>
        </w:r>
        <w:r w:rsidR="003B1907" w:rsidDel="00F02AC5">
          <w:rPr>
            <w:rFonts w:ascii="Times New Roman" w:hAnsi="Times New Roman" w:cs="Times New Roman"/>
          </w:rPr>
          <w:delText>fires managed by NPS (N=6) or CDF (N=3)</w:delText>
        </w:r>
        <w:r w:rsidR="0004544A" w:rsidDel="00F02AC5">
          <w:rPr>
            <w:rFonts w:ascii="Times New Roman" w:hAnsi="Times New Roman" w:cs="Times New Roman"/>
          </w:rPr>
          <w:delText xml:space="preserve">, which had </w:delText>
        </w:r>
        <w:r w:rsidR="00B50E2B" w:rsidDel="00F02AC5">
          <w:rPr>
            <w:rFonts w:ascii="Times New Roman" w:hAnsi="Times New Roman" w:cs="Times New Roman"/>
          </w:rPr>
          <w:delText>ln(</w:delText>
        </w:r>
        <w:r w:rsidR="0004544A" w:rsidDel="00F02AC5">
          <w:rPr>
            <w:rFonts w:ascii="Times New Roman" w:hAnsi="Times New Roman" w:cs="Times New Roman"/>
          </w:rPr>
          <w:delText>SDC</w:delText>
        </w:r>
        <w:r w:rsidR="00B50E2B" w:rsidDel="00F02AC5">
          <w:rPr>
            <w:rFonts w:ascii="Times New Roman" w:hAnsi="Times New Roman" w:cs="Times New Roman"/>
          </w:rPr>
          <w:delText>)</w:delText>
        </w:r>
        <w:r w:rsidR="0004544A" w:rsidDel="00F02AC5">
          <w:rPr>
            <w:rFonts w:ascii="Times New Roman" w:hAnsi="Times New Roman" w:cs="Times New Roman"/>
          </w:rPr>
          <w:delText xml:space="preserve"> values </w:delText>
        </w:r>
        <w:r w:rsidR="00B50E2B" w:rsidDel="00F02AC5">
          <w:rPr>
            <w:rFonts w:ascii="Times New Roman" w:hAnsi="Times New Roman" w:cs="Times New Roman"/>
          </w:rPr>
          <w:delText>of</w:delText>
        </w:r>
        <w:r w:rsidR="00747E0B" w:rsidDel="00F02AC5">
          <w:rPr>
            <w:rFonts w:ascii="Times New Roman" w:hAnsi="Times New Roman" w:cs="Times New Roman"/>
          </w:rPr>
          <w:delText xml:space="preserve"> </w:delText>
        </w:r>
        <w:r w:rsidR="0004544A" w:rsidDel="00F02AC5">
          <w:rPr>
            <w:rFonts w:ascii="Times New Roman" w:hAnsi="Times New Roman" w:cs="Times New Roman"/>
          </w:rPr>
          <w:delText xml:space="preserve">-3.8, roughly equivalent to 1.1 ha circular </w:delText>
        </w:r>
        <w:r w:rsidR="00ED03C6" w:rsidDel="00F02AC5">
          <w:rPr>
            <w:rFonts w:ascii="Times New Roman" w:hAnsi="Times New Roman" w:cs="Times New Roman"/>
          </w:rPr>
          <w:delText xml:space="preserve">high severity </w:delText>
        </w:r>
        <w:r w:rsidR="0004544A" w:rsidDel="00F02AC5">
          <w:rPr>
            <w:rFonts w:ascii="Times New Roman" w:hAnsi="Times New Roman" w:cs="Times New Roman"/>
          </w:rPr>
          <w:delText>patches</w:delText>
        </w:r>
        <w:r w:rsidR="00B50E2B" w:rsidDel="00F02AC5">
          <w:rPr>
            <w:rFonts w:ascii="Times New Roman" w:hAnsi="Times New Roman" w:cs="Times New Roman"/>
          </w:rPr>
          <w:delText xml:space="preserve"> (</w:delText>
        </w:r>
        <w:r w:rsidR="003B07EC" w:rsidDel="00F02AC5">
          <w:rPr>
            <w:rFonts w:ascii="Times New Roman" w:hAnsi="Times New Roman" w:cs="Times New Roman"/>
          </w:rPr>
          <w:delText xml:space="preserve">Figure 1, </w:delText>
        </w:r>
        <w:r w:rsidR="00F80C17" w:rsidDel="00F02AC5">
          <w:rPr>
            <w:rFonts w:ascii="Times New Roman" w:hAnsi="Times New Roman" w:cs="Times New Roman"/>
          </w:rPr>
          <w:delText>A</w:delText>
        </w:r>
        <w:r w:rsidR="003B07EC" w:rsidDel="00F02AC5">
          <w:rPr>
            <w:rFonts w:ascii="Times New Roman" w:hAnsi="Times New Roman" w:cs="Times New Roman"/>
          </w:rPr>
          <w:delText>1</w:delText>
        </w:r>
        <w:r w:rsidR="0004544A" w:rsidDel="00F02AC5">
          <w:rPr>
            <w:rFonts w:ascii="Times New Roman" w:hAnsi="Times New Roman" w:cs="Times New Roman"/>
          </w:rPr>
          <w:delText>)</w:delText>
        </w:r>
        <w:r w:rsidR="003B1907" w:rsidDel="00F02AC5">
          <w:rPr>
            <w:rFonts w:ascii="Times New Roman" w:hAnsi="Times New Roman" w:cs="Times New Roman"/>
          </w:rPr>
          <w:delText xml:space="preserve">. </w:delText>
        </w:r>
      </w:del>
      <w:r w:rsidR="003B1907">
        <w:rPr>
          <w:rFonts w:ascii="Times New Roman" w:hAnsi="Times New Roman" w:cs="Times New Roman"/>
        </w:rPr>
        <w:t xml:space="preserve">Among </w:t>
      </w:r>
      <w:r w:rsidR="002B7CBC">
        <w:rPr>
          <w:rFonts w:ascii="Times New Roman" w:hAnsi="Times New Roman" w:cs="Times New Roman"/>
        </w:rPr>
        <w:t>SUP</w:t>
      </w:r>
      <w:r w:rsidR="003B1907">
        <w:rPr>
          <w:rFonts w:ascii="Times New Roman" w:hAnsi="Times New Roman" w:cs="Times New Roman"/>
        </w:rPr>
        <w:t xml:space="preserve"> fires where the maximum high temperature during the burn window exceeded 24</w:t>
      </w:r>
      <w:ins w:id="159" w:author="Malcolm North" w:date="2017-08-25T18:12:00Z">
        <w:r w:rsidR="00F139F7">
          <w:rPr>
            <w:rFonts w:ascii="Times New Roman" w:hAnsi="Times New Roman" w:cs="Times New Roman"/>
            <w:vertAlign w:val="superscript"/>
          </w:rPr>
          <w:t>0</w:t>
        </w:r>
      </w:ins>
      <w:r w:rsidR="003B1907">
        <w:rPr>
          <w:rFonts w:ascii="Times New Roman" w:hAnsi="Times New Roman" w:cs="Times New Roman"/>
        </w:rPr>
        <w:t xml:space="preserve"> C, the year of the fire was important, with </w:t>
      </w:r>
      <w:r w:rsidR="00727D67">
        <w:rPr>
          <w:rFonts w:ascii="Times New Roman" w:hAnsi="Times New Roman" w:cs="Times New Roman"/>
        </w:rPr>
        <w:t xml:space="preserve">recent </w:t>
      </w:r>
      <w:r w:rsidR="003B1907">
        <w:rPr>
          <w:rFonts w:ascii="Times New Roman" w:hAnsi="Times New Roman" w:cs="Times New Roman"/>
        </w:rPr>
        <w:t xml:space="preserve">fires occurring </w:t>
      </w:r>
      <w:r w:rsidR="00727D67">
        <w:rPr>
          <w:rFonts w:ascii="Times New Roman" w:hAnsi="Times New Roman" w:cs="Times New Roman"/>
        </w:rPr>
        <w:t>during or after 2011</w:t>
      </w:r>
      <w:r w:rsidR="00733765">
        <w:rPr>
          <w:rFonts w:ascii="Times New Roman" w:hAnsi="Times New Roman" w:cs="Times New Roman"/>
        </w:rPr>
        <w:t xml:space="preserve"> having the </w:t>
      </w:r>
      <w:r w:rsidR="00747E0B">
        <w:rPr>
          <w:rFonts w:ascii="Times New Roman" w:hAnsi="Times New Roman" w:cs="Times New Roman"/>
        </w:rPr>
        <w:t xml:space="preserve">smallest </w:t>
      </w:r>
      <w:ins w:id="160" w:author="Jens Stevens" w:date="2017-08-16T17:59:00Z">
        <w:r w:rsidR="001D14E2">
          <w:rPr>
            <w:rFonts w:ascii="Times New Roman" w:hAnsi="Times New Roman" w:cs="Times New Roman"/>
          </w:rPr>
          <w:t xml:space="preserve">mean </w:t>
        </w:r>
      </w:ins>
      <w:r w:rsidR="00733765">
        <w:rPr>
          <w:rFonts w:ascii="Times New Roman" w:hAnsi="Times New Roman" w:cs="Times New Roman"/>
        </w:rPr>
        <w:t>SDC values</w:t>
      </w:r>
      <w:r w:rsidR="0004544A">
        <w:rPr>
          <w:rFonts w:ascii="Times New Roman" w:hAnsi="Times New Roman" w:cs="Times New Roman"/>
        </w:rPr>
        <w:t xml:space="preserve"> of any group of fires</w:t>
      </w:r>
      <w:ins w:id="161" w:author="Jens Stevens" w:date="2017-08-19T17:46:00Z">
        <w:r w:rsidR="00F02AC5">
          <w:rPr>
            <w:rFonts w:ascii="Times New Roman" w:hAnsi="Times New Roman" w:cs="Times New Roman"/>
          </w:rPr>
          <w:t xml:space="preserve">. The range of </w:t>
        </w:r>
      </w:ins>
      <w:ins w:id="162" w:author="Jens Stevens" w:date="2017-08-19T17:49:00Z">
        <w:r w:rsidR="00F02AC5">
          <w:rPr>
            <w:rFonts w:ascii="Times New Roman" w:hAnsi="Times New Roman" w:cs="Times New Roman"/>
          </w:rPr>
          <w:t xml:space="preserve">mean ln(SDC) values in the regression tree groups is </w:t>
        </w:r>
      </w:ins>
      <w:ins w:id="163" w:author="Jens Stevens" w:date="2017-08-19T17:55:00Z">
        <w:r w:rsidR="00B657E6">
          <w:rPr>
            <w:rFonts w:ascii="Times New Roman" w:hAnsi="Times New Roman" w:cs="Times New Roman"/>
          </w:rPr>
          <w:t xml:space="preserve">approximately </w:t>
        </w:r>
      </w:ins>
      <w:ins w:id="164" w:author="Jens Stevens" w:date="2017-08-19T17:49:00Z">
        <w:r w:rsidR="00F02AC5">
          <w:rPr>
            <w:rFonts w:ascii="Times New Roman" w:hAnsi="Times New Roman" w:cs="Times New Roman"/>
          </w:rPr>
          <w:t>equivalent to</w:t>
        </w:r>
      </w:ins>
      <w:ins w:id="165" w:author="Jens Stevens" w:date="2017-08-19T17:52:00Z">
        <w:r w:rsidR="00B657E6">
          <w:rPr>
            <w:rFonts w:ascii="Times New Roman" w:hAnsi="Times New Roman" w:cs="Times New Roman"/>
          </w:rPr>
          <w:t xml:space="preserve"> </w:t>
        </w:r>
      </w:ins>
      <w:ins w:id="166" w:author="Jens Stevens" w:date="2017-08-19T17:55:00Z">
        <w:r w:rsidR="00B657E6">
          <w:rPr>
            <w:rFonts w:ascii="Times New Roman" w:hAnsi="Times New Roman" w:cs="Times New Roman"/>
          </w:rPr>
          <w:t>1 ha circular patches</w:t>
        </w:r>
      </w:ins>
      <w:ins w:id="167" w:author="Jens Stevens" w:date="2017-08-19T17:56:00Z">
        <w:r w:rsidR="00B657E6">
          <w:rPr>
            <w:rFonts w:ascii="Times New Roman" w:hAnsi="Times New Roman" w:cs="Times New Roman"/>
          </w:rPr>
          <w:t xml:space="preserve"> of stand-replacing fire (ln[SDC] = -3.8, SDC = 0.022) for WFU fires, </w:t>
        </w:r>
      </w:ins>
      <w:ins w:id="168" w:author="Jens Stevens" w:date="2017-08-19T17:58:00Z">
        <w:r w:rsidR="00B657E6">
          <w:rPr>
            <w:rFonts w:ascii="Times New Roman" w:hAnsi="Times New Roman" w:cs="Times New Roman"/>
          </w:rPr>
          <w:t xml:space="preserve">up to </w:t>
        </w:r>
      </w:ins>
      <w:ins w:id="169" w:author="Jens Stevens" w:date="2017-08-19T18:21:00Z">
        <w:r w:rsidR="00415143">
          <w:rPr>
            <w:rFonts w:ascii="Times New Roman" w:hAnsi="Times New Roman" w:cs="Times New Roman"/>
          </w:rPr>
          <w:t>12</w:t>
        </w:r>
      </w:ins>
      <w:ins w:id="170" w:author="Jens Stevens" w:date="2017-08-19T17:58:00Z">
        <w:r w:rsidR="00B657E6">
          <w:rPr>
            <w:rFonts w:ascii="Times New Roman" w:hAnsi="Times New Roman" w:cs="Times New Roman"/>
          </w:rPr>
          <w:t xml:space="preserve"> ha circular patches of stand-replacing fire</w:t>
        </w:r>
      </w:ins>
      <w:r w:rsidR="00733765">
        <w:rPr>
          <w:rFonts w:ascii="Times New Roman" w:hAnsi="Times New Roman" w:cs="Times New Roman"/>
        </w:rPr>
        <w:t xml:space="preserve"> (</w:t>
      </w:r>
      <w:r w:rsidR="00747E0B">
        <w:rPr>
          <w:rFonts w:ascii="Times New Roman" w:hAnsi="Times New Roman" w:cs="Times New Roman"/>
        </w:rPr>
        <w:t>ln</w:t>
      </w:r>
      <w:del w:id="171" w:author="Jens Stevens" w:date="2017-08-16T17:59:00Z">
        <w:r w:rsidR="00747E0B" w:rsidDel="001D14E2">
          <w:rPr>
            <w:rFonts w:ascii="Times New Roman" w:hAnsi="Times New Roman" w:cs="Times New Roman"/>
          </w:rPr>
          <w:delText>(</w:delText>
        </w:r>
      </w:del>
      <w:ins w:id="172" w:author="Jens Stevens" w:date="2017-08-16T17:59:00Z">
        <w:r w:rsidR="001D14E2">
          <w:rPr>
            <w:rFonts w:ascii="Times New Roman" w:hAnsi="Times New Roman" w:cs="Times New Roman"/>
          </w:rPr>
          <w:t>[</w:t>
        </w:r>
      </w:ins>
      <w:r w:rsidR="00747E0B">
        <w:rPr>
          <w:rFonts w:ascii="Times New Roman" w:hAnsi="Times New Roman" w:cs="Times New Roman"/>
        </w:rPr>
        <w:t>SDC</w:t>
      </w:r>
      <w:del w:id="173" w:author="Jens Stevens" w:date="2017-08-16T17:59:00Z">
        <w:r w:rsidR="00747E0B" w:rsidDel="001D14E2">
          <w:rPr>
            <w:rFonts w:ascii="Times New Roman" w:hAnsi="Times New Roman" w:cs="Times New Roman"/>
          </w:rPr>
          <w:delText xml:space="preserve">) </w:delText>
        </w:r>
      </w:del>
      <w:ins w:id="174" w:author="Jens Stevens" w:date="2017-08-16T17:59:00Z">
        <w:r w:rsidR="001D14E2">
          <w:rPr>
            <w:rFonts w:ascii="Times New Roman" w:hAnsi="Times New Roman" w:cs="Times New Roman"/>
          </w:rPr>
          <w:t xml:space="preserve">] </w:t>
        </w:r>
      </w:ins>
      <w:r w:rsidR="00747E0B">
        <w:rPr>
          <w:rFonts w:ascii="Times New Roman" w:hAnsi="Times New Roman" w:cs="Times New Roman"/>
        </w:rPr>
        <w:t xml:space="preserve">= </w:t>
      </w:r>
      <w:r w:rsidR="00733765">
        <w:rPr>
          <w:rFonts w:ascii="Times New Roman" w:hAnsi="Times New Roman" w:cs="Times New Roman"/>
        </w:rPr>
        <w:t>-5.1,</w:t>
      </w:r>
      <w:ins w:id="175" w:author="Jens Stevens" w:date="2017-08-16T17:59:00Z">
        <w:r w:rsidR="00B657E6">
          <w:rPr>
            <w:rFonts w:ascii="Times New Roman" w:hAnsi="Times New Roman" w:cs="Times New Roman"/>
          </w:rPr>
          <w:t xml:space="preserve"> SDC = 0.006)</w:t>
        </w:r>
      </w:ins>
      <w:ins w:id="176" w:author="Jens Stevens" w:date="2017-08-19T18:00:00Z">
        <w:r w:rsidR="00B657E6">
          <w:rPr>
            <w:rFonts w:ascii="Times New Roman" w:hAnsi="Times New Roman" w:cs="Times New Roman"/>
          </w:rPr>
          <w:t xml:space="preserve"> for fires burning since 2011 </w:t>
        </w:r>
      </w:ins>
      <w:r w:rsidR="00B657E6">
        <w:rPr>
          <w:rFonts w:ascii="Times New Roman" w:hAnsi="Times New Roman" w:cs="Times New Roman"/>
        </w:rPr>
        <w:fldChar w:fldCharType="begin"/>
      </w:r>
      <w:r w:rsidR="00415143">
        <w:rPr>
          <w:rFonts w:ascii="Times New Roman" w:hAnsi="Times New Roman" w:cs="Times New Roman"/>
        </w:rPr>
        <w:instrText xml:space="preserve"> ADDIN EN.CITE &lt;EndNote&gt;&lt;Cite&gt;&lt;Author&gt;Collins&lt;/Author&gt;&lt;Year&gt;2017&lt;/Year&gt;&lt;RecNum&gt;3485&lt;/RecNum&gt;&lt;Prefix&gt;Figure A2`; &lt;/Prefix&gt;&lt;DisplayText&gt;(Figure A2; 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B657E6">
        <w:rPr>
          <w:rFonts w:ascii="Times New Roman" w:hAnsi="Times New Roman" w:cs="Times New Roman"/>
        </w:rPr>
        <w:fldChar w:fldCharType="separate"/>
      </w:r>
      <w:r w:rsidR="00415143">
        <w:rPr>
          <w:rFonts w:ascii="Times New Roman" w:hAnsi="Times New Roman" w:cs="Times New Roman"/>
          <w:noProof/>
        </w:rPr>
        <w:t>(</w:t>
      </w:r>
      <w:hyperlink w:anchor="_ENREF_8" w:tooltip="Collins, 2017 #3485" w:history="1">
        <w:r w:rsidR="00415143">
          <w:rPr>
            <w:rFonts w:ascii="Times New Roman" w:hAnsi="Times New Roman" w:cs="Times New Roman"/>
            <w:noProof/>
          </w:rPr>
          <w:t>Figure A2; Collins</w:t>
        </w:r>
        <w:r w:rsidR="00415143" w:rsidRPr="00415143">
          <w:rPr>
            <w:rFonts w:ascii="Times New Roman" w:hAnsi="Times New Roman" w:cs="Times New Roman"/>
            <w:i/>
            <w:noProof/>
          </w:rPr>
          <w:t xml:space="preserve"> et al.</w:t>
        </w:r>
        <w:r w:rsidR="00415143">
          <w:rPr>
            <w:rFonts w:ascii="Times New Roman" w:hAnsi="Times New Roman" w:cs="Times New Roman"/>
            <w:noProof/>
          </w:rPr>
          <w:t>, 2017</w:t>
        </w:r>
      </w:hyperlink>
      <w:r w:rsidR="00415143">
        <w:rPr>
          <w:rFonts w:ascii="Times New Roman" w:hAnsi="Times New Roman" w:cs="Times New Roman"/>
          <w:noProof/>
        </w:rPr>
        <w:t>)</w:t>
      </w:r>
      <w:r w:rsidR="00B657E6">
        <w:rPr>
          <w:rFonts w:ascii="Times New Roman" w:hAnsi="Times New Roman" w:cs="Times New Roman"/>
        </w:rPr>
        <w:fldChar w:fldCharType="end"/>
      </w:r>
      <w:r w:rsidR="00B657E6">
        <w:rPr>
          <w:rFonts w:ascii="Times New Roman" w:hAnsi="Times New Roman" w:cs="Times New Roman"/>
        </w:rPr>
        <w:t>.</w:t>
      </w:r>
      <w:r w:rsidR="00733765">
        <w:rPr>
          <w:rFonts w:ascii="Times New Roman" w:hAnsi="Times New Roman" w:cs="Times New Roman"/>
        </w:rPr>
        <w:t xml:space="preserve"> </w:t>
      </w:r>
      <w:del w:id="177" w:author="Jens Stevens" w:date="2017-08-19T18:01:00Z">
        <w:r w:rsidR="00733765" w:rsidDel="00B657E6">
          <w:rPr>
            <w:rFonts w:ascii="Times New Roman" w:hAnsi="Times New Roman" w:cs="Times New Roman"/>
          </w:rPr>
          <w:delText xml:space="preserve">equivalent to </w:delText>
        </w:r>
        <w:r w:rsidR="0004544A" w:rsidDel="00B657E6">
          <w:rPr>
            <w:rFonts w:ascii="Times New Roman" w:hAnsi="Times New Roman" w:cs="Times New Roman"/>
          </w:rPr>
          <w:delText xml:space="preserve">roughly 12.5 ha circular </w:delText>
        </w:r>
        <w:r w:rsidR="00ED03C6" w:rsidDel="00B657E6">
          <w:rPr>
            <w:rFonts w:ascii="Times New Roman" w:hAnsi="Times New Roman" w:cs="Times New Roman"/>
          </w:rPr>
          <w:delText xml:space="preserve">high severity </w:delText>
        </w:r>
        <w:r w:rsidR="0004544A" w:rsidDel="00B657E6">
          <w:rPr>
            <w:rFonts w:ascii="Times New Roman" w:hAnsi="Times New Roman" w:cs="Times New Roman"/>
          </w:rPr>
          <w:delText xml:space="preserve">patches; </w:delText>
        </w:r>
        <w:r w:rsidR="003B07EC" w:rsidDel="00B657E6">
          <w:rPr>
            <w:rFonts w:ascii="Times New Roman" w:hAnsi="Times New Roman" w:cs="Times New Roman"/>
          </w:rPr>
          <w:delText xml:space="preserve">Figure 1, </w:delText>
        </w:r>
        <w:r w:rsidR="00F80C17" w:rsidDel="00B657E6">
          <w:rPr>
            <w:rFonts w:ascii="Times New Roman" w:hAnsi="Times New Roman" w:cs="Times New Roman"/>
          </w:rPr>
          <w:delText>A</w:delText>
        </w:r>
        <w:r w:rsidR="003B07EC" w:rsidDel="00B657E6">
          <w:rPr>
            <w:rFonts w:ascii="Times New Roman" w:hAnsi="Times New Roman" w:cs="Times New Roman"/>
          </w:rPr>
          <w:delText>1</w:delText>
        </w:r>
        <w:r w:rsidR="00733765" w:rsidDel="00B657E6">
          <w:rPr>
            <w:rFonts w:ascii="Times New Roman" w:hAnsi="Times New Roman" w:cs="Times New Roman"/>
          </w:rPr>
          <w:delText xml:space="preserve">). Among </w:delText>
        </w:r>
        <w:r w:rsidR="002B7CBC" w:rsidDel="00B657E6">
          <w:rPr>
            <w:rFonts w:ascii="Times New Roman" w:hAnsi="Times New Roman" w:cs="Times New Roman"/>
          </w:rPr>
          <w:delText>SUP</w:delText>
        </w:r>
        <w:r w:rsidR="00733765" w:rsidDel="00B657E6">
          <w:rPr>
            <w:rFonts w:ascii="Times New Roman" w:hAnsi="Times New Roman" w:cs="Times New Roman"/>
          </w:rPr>
          <w:delText xml:space="preserve"> fires </w:delText>
        </w:r>
        <w:r w:rsidR="00B50E2B" w:rsidDel="00B657E6">
          <w:rPr>
            <w:rFonts w:ascii="Times New Roman" w:hAnsi="Times New Roman" w:cs="Times New Roman"/>
          </w:rPr>
          <w:delText xml:space="preserve">before </w:delText>
        </w:r>
        <w:r w:rsidR="00727D67" w:rsidDel="00B657E6">
          <w:rPr>
            <w:rFonts w:ascii="Times New Roman" w:hAnsi="Times New Roman" w:cs="Times New Roman"/>
          </w:rPr>
          <w:delText>2011</w:delText>
        </w:r>
        <w:r w:rsidR="0004544A" w:rsidDel="00B657E6">
          <w:rPr>
            <w:rFonts w:ascii="Times New Roman" w:hAnsi="Times New Roman" w:cs="Times New Roman"/>
          </w:rPr>
          <w:delText xml:space="preserve"> </w:delText>
        </w:r>
        <w:r w:rsidR="00733765" w:rsidDel="00B657E6">
          <w:rPr>
            <w:rFonts w:ascii="Times New Roman" w:hAnsi="Times New Roman" w:cs="Times New Roman"/>
          </w:rPr>
          <w:delText>where the maximum high temperature</w:delText>
        </w:r>
        <w:r w:rsidR="0004544A" w:rsidDel="00B657E6">
          <w:rPr>
            <w:rFonts w:ascii="Times New Roman" w:hAnsi="Times New Roman" w:cs="Times New Roman"/>
          </w:rPr>
          <w:delText xml:space="preserve"> was greater than 24 C, fires with very high maximum high temperatures (&gt;39 C) surprisingly had </w:delText>
        </w:r>
        <w:r w:rsidR="00747E0B" w:rsidDel="00B657E6">
          <w:rPr>
            <w:rFonts w:ascii="Times New Roman" w:hAnsi="Times New Roman" w:cs="Times New Roman"/>
          </w:rPr>
          <w:delText xml:space="preserve">larger </w:delText>
        </w:r>
        <w:r w:rsidR="0004544A" w:rsidDel="00B657E6">
          <w:rPr>
            <w:rFonts w:ascii="Times New Roman" w:hAnsi="Times New Roman" w:cs="Times New Roman"/>
          </w:rPr>
          <w:delText>SDC values (</w:delText>
        </w:r>
        <w:r w:rsidR="003B07EC" w:rsidDel="00B657E6">
          <w:rPr>
            <w:rFonts w:ascii="Times New Roman" w:hAnsi="Times New Roman" w:cs="Times New Roman"/>
          </w:rPr>
          <w:delText>Figure 1</w:delText>
        </w:r>
        <w:r w:rsidR="0004544A" w:rsidDel="00B657E6">
          <w:rPr>
            <w:rFonts w:ascii="Times New Roman" w:hAnsi="Times New Roman" w:cs="Times New Roman"/>
          </w:rPr>
          <w:delText xml:space="preserve">), while fires with maximum high temperatures between 24 and 39 C had </w:delText>
        </w:r>
        <w:r w:rsidR="00B50E2B" w:rsidDel="00B657E6">
          <w:rPr>
            <w:rFonts w:ascii="Times New Roman" w:hAnsi="Times New Roman" w:cs="Times New Roman"/>
          </w:rPr>
          <w:delText xml:space="preserve">smaller </w:delText>
        </w:r>
        <w:r w:rsidR="0004544A" w:rsidDel="00B657E6">
          <w:rPr>
            <w:rFonts w:ascii="Times New Roman" w:hAnsi="Times New Roman" w:cs="Times New Roman"/>
          </w:rPr>
          <w:delText>SDC values if they were managed by CDF or USF</w:delText>
        </w:r>
        <w:r w:rsidR="00ED03C6" w:rsidDel="00B657E6">
          <w:rPr>
            <w:rFonts w:ascii="Times New Roman" w:hAnsi="Times New Roman" w:cs="Times New Roman"/>
          </w:rPr>
          <w:delText>S</w:delText>
        </w:r>
        <w:r w:rsidR="0004544A" w:rsidDel="00B657E6">
          <w:rPr>
            <w:rFonts w:ascii="Times New Roman" w:hAnsi="Times New Roman" w:cs="Times New Roman"/>
          </w:rPr>
          <w:delText xml:space="preserve">, while if they were managed by the NPS their SDC values depended on temperature, with higher temperatures again leading to </w:delText>
        </w:r>
        <w:r w:rsidR="00B50E2B" w:rsidDel="00B657E6">
          <w:rPr>
            <w:rFonts w:ascii="Times New Roman" w:hAnsi="Times New Roman" w:cs="Times New Roman"/>
          </w:rPr>
          <w:delText xml:space="preserve">smaller </w:delText>
        </w:r>
        <w:r w:rsidR="0004544A" w:rsidDel="00B657E6">
          <w:rPr>
            <w:rFonts w:ascii="Times New Roman" w:hAnsi="Times New Roman" w:cs="Times New Roman"/>
          </w:rPr>
          <w:delText>SDC values (</w:delText>
        </w:r>
        <w:r w:rsidR="003B07EC" w:rsidDel="00B657E6">
          <w:rPr>
            <w:rFonts w:ascii="Times New Roman" w:hAnsi="Times New Roman" w:cs="Times New Roman"/>
          </w:rPr>
          <w:delText>Figure 1</w:delText>
        </w:r>
        <w:r w:rsidR="0004544A" w:rsidDel="00B657E6">
          <w:rPr>
            <w:rFonts w:ascii="Times New Roman" w:hAnsi="Times New Roman" w:cs="Times New Roman"/>
          </w:rPr>
          <w:delText>).</w:delText>
        </w:r>
      </w:del>
    </w:p>
    <w:p w14:paraId="7F287D0C" w14:textId="5211368B" w:rsidR="00E935D1" w:rsidRDefault="00E935D1" w:rsidP="00D45535">
      <w:pPr>
        <w:spacing w:line="480" w:lineRule="auto"/>
        <w:ind w:firstLine="720"/>
        <w:rPr>
          <w:rFonts w:ascii="Times New Roman" w:hAnsi="Times New Roman" w:cs="Times New Roman"/>
        </w:rPr>
      </w:pPr>
      <w:r>
        <w:rPr>
          <w:rFonts w:ascii="Times New Roman" w:hAnsi="Times New Roman" w:cs="Times New Roman"/>
        </w:rPr>
        <w:t>SDC is related to fire size and percent high-severity</w:t>
      </w:r>
      <w:del w:id="178" w:author="Malcolm North" w:date="2017-08-25T18:13:00Z">
        <w:r w:rsidDel="00913BAE">
          <w:rPr>
            <w:rFonts w:ascii="Times New Roman" w:hAnsi="Times New Roman" w:cs="Times New Roman"/>
          </w:rPr>
          <w:delText>,</w:delText>
        </w:r>
      </w:del>
      <w:r>
        <w:rPr>
          <w:rFonts w:ascii="Times New Roman" w:hAnsi="Times New Roman" w:cs="Times New Roman"/>
        </w:rPr>
        <w:t xml:space="preserve"> because larger fires with more area burning at high-severity will inherently have more area located farther from high-severity patch edges (Collins et al. 2017). However, SDC provides additional information to distinguish fires from each other within a given range of fire size or percent severity. For instance, the </w:t>
      </w:r>
      <w:del w:id="179" w:author="Jens Stevens" w:date="2017-08-16T18:13:00Z">
        <w:r w:rsidDel="001F12B1">
          <w:rPr>
            <w:rFonts w:ascii="Times New Roman" w:hAnsi="Times New Roman" w:cs="Times New Roman"/>
          </w:rPr>
          <w:delText>reduction in SDC</w:delText>
        </w:r>
      </w:del>
      <w:ins w:id="180" w:author="Jens Stevens" w:date="2017-08-16T18:13:00Z">
        <w:r w:rsidR="001F12B1">
          <w:rPr>
            <w:rFonts w:ascii="Times New Roman" w:hAnsi="Times New Roman" w:cs="Times New Roman"/>
          </w:rPr>
          <w:t>larger SDC values</w:t>
        </w:r>
      </w:ins>
      <w:r>
        <w:rPr>
          <w:rFonts w:ascii="Times New Roman" w:hAnsi="Times New Roman" w:cs="Times New Roman"/>
        </w:rPr>
        <w:t xml:space="preserve"> in fires managed by NPS or in fires managed as WFU fires </w:t>
      </w:r>
      <w:r w:rsidR="005F3717">
        <w:rPr>
          <w:rFonts w:ascii="Times New Roman" w:hAnsi="Times New Roman" w:cs="Times New Roman"/>
        </w:rPr>
        <w:t xml:space="preserve">are not just due to these fires being smaller in size or having lower percent high-severity (although these effects do exist). Rather, within a given fire size or percent high-severity range, </w:t>
      </w:r>
      <w:r w:rsidR="009F56EA">
        <w:rPr>
          <w:rFonts w:ascii="Times New Roman" w:hAnsi="Times New Roman" w:cs="Times New Roman"/>
        </w:rPr>
        <w:t>agency and class</w:t>
      </w:r>
      <w:r w:rsidR="005F3717">
        <w:rPr>
          <w:rFonts w:ascii="Times New Roman" w:hAnsi="Times New Roman" w:cs="Times New Roman"/>
        </w:rPr>
        <w:t xml:space="preserve"> still influence SDC (</w:t>
      </w:r>
      <w:r w:rsidR="003B07EC">
        <w:rPr>
          <w:rFonts w:ascii="Times New Roman" w:hAnsi="Times New Roman" w:cs="Times New Roman"/>
        </w:rPr>
        <w:t>Figure 2</w:t>
      </w:r>
      <w:r w:rsidR="005F3717">
        <w:rPr>
          <w:rFonts w:ascii="Times New Roman" w:hAnsi="Times New Roman" w:cs="Times New Roman"/>
        </w:rPr>
        <w:t xml:space="preserve">). </w:t>
      </w:r>
      <w:r w:rsidR="009F56EA">
        <w:rPr>
          <w:rFonts w:ascii="Times New Roman" w:hAnsi="Times New Roman" w:cs="Times New Roman"/>
        </w:rPr>
        <w:t xml:space="preserve">In a model of SDC conditional on class </w:t>
      </w:r>
      <w:r w:rsidR="000D0551">
        <w:rPr>
          <w:rFonts w:ascii="Times New Roman" w:hAnsi="Times New Roman" w:cs="Times New Roman"/>
        </w:rPr>
        <w:t xml:space="preserve">(SUP vs WFU) </w:t>
      </w:r>
      <w:r w:rsidR="009F56EA">
        <w:rPr>
          <w:rFonts w:ascii="Times New Roman" w:hAnsi="Times New Roman" w:cs="Times New Roman"/>
        </w:rPr>
        <w:t>and</w:t>
      </w:r>
      <w:r w:rsidR="0092786B">
        <w:rPr>
          <w:rFonts w:ascii="Times New Roman" w:hAnsi="Times New Roman" w:cs="Times New Roman"/>
        </w:rPr>
        <w:t xml:space="preserve"> either</w:t>
      </w:r>
      <w:r w:rsidR="009F56EA">
        <w:rPr>
          <w:rFonts w:ascii="Times New Roman" w:hAnsi="Times New Roman" w:cs="Times New Roman"/>
        </w:rPr>
        <w:t xml:space="preserve"> percent high-severity or fire size, class has a significant </w:t>
      </w:r>
      <w:r w:rsidR="0092786B">
        <w:rPr>
          <w:rFonts w:ascii="Times New Roman" w:hAnsi="Times New Roman" w:cs="Times New Roman"/>
        </w:rPr>
        <w:t xml:space="preserve">marginal </w:t>
      </w:r>
      <w:r w:rsidR="009F56EA">
        <w:rPr>
          <w:rFonts w:ascii="Times New Roman" w:hAnsi="Times New Roman" w:cs="Times New Roman"/>
        </w:rPr>
        <w:t>effect on SDC after accounting for percent severity (t = 5.3</w:t>
      </w:r>
      <w:r w:rsidR="0092786B">
        <w:rPr>
          <w:rFonts w:ascii="Times New Roman" w:hAnsi="Times New Roman" w:cs="Times New Roman"/>
        </w:rPr>
        <w:t>5</w:t>
      </w:r>
      <w:r w:rsidR="009F56EA">
        <w:rPr>
          <w:rFonts w:ascii="Times New Roman" w:hAnsi="Times New Roman" w:cs="Times New Roman"/>
        </w:rPr>
        <w:t>, P &lt; 0.001</w:t>
      </w:r>
      <w:r w:rsidR="008B7ED3">
        <w:rPr>
          <w:rFonts w:ascii="Times New Roman" w:hAnsi="Times New Roman" w:cs="Times New Roman"/>
        </w:rPr>
        <w:t xml:space="preserve">; Figure </w:t>
      </w:r>
      <w:ins w:id="181" w:author="Miller, Jay D -FS" w:date="2017-08-25T08:50:00Z">
        <w:r w:rsidR="003E2C9A">
          <w:rPr>
            <w:rFonts w:ascii="Times New Roman" w:hAnsi="Times New Roman" w:cs="Times New Roman"/>
          </w:rPr>
          <w:t>3</w:t>
        </w:r>
      </w:ins>
      <w:del w:id="182" w:author="Miller, Jay D -FS" w:date="2017-08-25T08:50:00Z">
        <w:r w:rsidR="008B7ED3" w:rsidDel="003E2C9A">
          <w:rPr>
            <w:rFonts w:ascii="Times New Roman" w:hAnsi="Times New Roman" w:cs="Times New Roman"/>
          </w:rPr>
          <w:delText>2</w:delText>
        </w:r>
      </w:del>
      <w:r w:rsidR="008B7ED3">
        <w:rPr>
          <w:rFonts w:ascii="Times New Roman" w:hAnsi="Times New Roman" w:cs="Times New Roman"/>
        </w:rPr>
        <w:t>a</w:t>
      </w:r>
      <w:r w:rsidR="009F56EA">
        <w:rPr>
          <w:rFonts w:ascii="Times New Roman" w:hAnsi="Times New Roman" w:cs="Times New Roman"/>
        </w:rPr>
        <w:t>) and size</w:t>
      </w:r>
      <w:r>
        <w:rPr>
          <w:rFonts w:ascii="Times New Roman" w:hAnsi="Times New Roman" w:cs="Times New Roman"/>
        </w:rPr>
        <w:t xml:space="preserve"> </w:t>
      </w:r>
      <w:r w:rsidR="0092786B">
        <w:rPr>
          <w:rFonts w:ascii="Times New Roman" w:hAnsi="Times New Roman" w:cs="Times New Roman"/>
        </w:rPr>
        <w:t>(t = 7.92, P &lt; 0.001</w:t>
      </w:r>
      <w:r w:rsidR="008B7ED3">
        <w:rPr>
          <w:rFonts w:ascii="Times New Roman" w:hAnsi="Times New Roman" w:cs="Times New Roman"/>
        </w:rPr>
        <w:t xml:space="preserve">; Figure </w:t>
      </w:r>
      <w:ins w:id="183" w:author="Miller, Jay D -FS" w:date="2017-08-25T08:50:00Z">
        <w:r w:rsidR="003E2C9A">
          <w:rPr>
            <w:rFonts w:ascii="Times New Roman" w:hAnsi="Times New Roman" w:cs="Times New Roman"/>
          </w:rPr>
          <w:t>3</w:t>
        </w:r>
      </w:ins>
      <w:del w:id="184" w:author="Miller, Jay D -FS" w:date="2017-08-25T08:50:00Z">
        <w:r w:rsidR="008B7ED3" w:rsidDel="003E2C9A">
          <w:rPr>
            <w:rFonts w:ascii="Times New Roman" w:hAnsi="Times New Roman" w:cs="Times New Roman"/>
          </w:rPr>
          <w:delText>2</w:delText>
        </w:r>
      </w:del>
      <w:r w:rsidR="008B7ED3">
        <w:rPr>
          <w:rFonts w:ascii="Times New Roman" w:hAnsi="Times New Roman" w:cs="Times New Roman"/>
        </w:rPr>
        <w:t>b</w:t>
      </w:r>
      <w:r w:rsidR="0092786B">
        <w:rPr>
          <w:rFonts w:ascii="Times New Roman" w:hAnsi="Times New Roman" w:cs="Times New Roman"/>
        </w:rPr>
        <w:t xml:space="preserve">). In a model of SDC conditional on agency and either percent high-severity or fire size, agency also has a significant effect on SDC after accounting for </w:t>
      </w:r>
      <w:r w:rsidR="00A30B20">
        <w:rPr>
          <w:rFonts w:ascii="Times New Roman" w:hAnsi="Times New Roman" w:cs="Times New Roman"/>
        </w:rPr>
        <w:t>these variables</w:t>
      </w:r>
      <w:r w:rsidR="008B7ED3">
        <w:rPr>
          <w:rFonts w:ascii="Times New Roman" w:hAnsi="Times New Roman" w:cs="Times New Roman"/>
        </w:rPr>
        <w:t xml:space="preserve"> (Figure </w:t>
      </w:r>
      <w:ins w:id="185" w:author="Miller, Jay D -FS" w:date="2017-08-25T08:50:00Z">
        <w:r w:rsidR="003E2C9A">
          <w:rPr>
            <w:rFonts w:ascii="Times New Roman" w:hAnsi="Times New Roman" w:cs="Times New Roman"/>
          </w:rPr>
          <w:t>3</w:t>
        </w:r>
      </w:ins>
      <w:del w:id="186" w:author="Miller, Jay D -FS" w:date="2017-08-25T08:50:00Z">
        <w:r w:rsidR="008B7ED3" w:rsidDel="003E2C9A">
          <w:rPr>
            <w:rFonts w:ascii="Times New Roman" w:hAnsi="Times New Roman" w:cs="Times New Roman"/>
          </w:rPr>
          <w:delText>2</w:delText>
        </w:r>
      </w:del>
      <w:r w:rsidR="008B7ED3">
        <w:rPr>
          <w:rFonts w:ascii="Times New Roman" w:hAnsi="Times New Roman" w:cs="Times New Roman"/>
        </w:rPr>
        <w:t>c,d)</w:t>
      </w:r>
      <w:r w:rsidR="0092786B">
        <w:rPr>
          <w:rFonts w:ascii="Times New Roman" w:hAnsi="Times New Roman" w:cs="Times New Roman"/>
        </w:rPr>
        <w:t xml:space="preserve">, with NPS </w:t>
      </w:r>
      <w:r w:rsidR="0092786B">
        <w:rPr>
          <w:rFonts w:ascii="Times New Roman" w:hAnsi="Times New Roman" w:cs="Times New Roman"/>
        </w:rPr>
        <w:lastRenderedPageBreak/>
        <w:t xml:space="preserve">distinguishable from both </w:t>
      </w:r>
      <w:r w:rsidR="00727D67">
        <w:rPr>
          <w:rFonts w:ascii="Times New Roman" w:hAnsi="Times New Roman" w:cs="Times New Roman"/>
        </w:rPr>
        <w:t>USFS</w:t>
      </w:r>
      <w:r w:rsidR="0092786B">
        <w:rPr>
          <w:rFonts w:ascii="Times New Roman" w:hAnsi="Times New Roman" w:cs="Times New Roman"/>
        </w:rPr>
        <w:t xml:space="preserve"> </w:t>
      </w:r>
      <w:r w:rsidR="00A30B20">
        <w:rPr>
          <w:rFonts w:ascii="Times New Roman" w:hAnsi="Times New Roman" w:cs="Times New Roman"/>
        </w:rPr>
        <w:t>(</w:t>
      </w:r>
      <w:r w:rsidR="008B7ED3">
        <w:rPr>
          <w:rFonts w:ascii="Times New Roman" w:hAnsi="Times New Roman" w:cs="Times New Roman"/>
        </w:rPr>
        <w:t>t = 5.54, P &lt; 0.001 after accounting for percent high-severity; t = 7.07, P &lt; 0.001 after accounting for fire size</w:t>
      </w:r>
      <w:r w:rsidR="00A30B20">
        <w:rPr>
          <w:rFonts w:ascii="Times New Roman" w:hAnsi="Times New Roman" w:cs="Times New Roman"/>
        </w:rPr>
        <w:t xml:space="preserve">) </w:t>
      </w:r>
      <w:r w:rsidR="0092786B">
        <w:rPr>
          <w:rFonts w:ascii="Times New Roman" w:hAnsi="Times New Roman" w:cs="Times New Roman"/>
        </w:rPr>
        <w:t>and CDF</w:t>
      </w:r>
      <w:r w:rsidR="00A30B20">
        <w:rPr>
          <w:rFonts w:ascii="Times New Roman" w:hAnsi="Times New Roman" w:cs="Times New Roman"/>
        </w:rPr>
        <w:t xml:space="preserve"> (t = 3.03, P = 0.003</w:t>
      </w:r>
      <w:r w:rsidR="000D0551">
        <w:rPr>
          <w:rFonts w:ascii="Times New Roman" w:hAnsi="Times New Roman" w:cs="Times New Roman"/>
        </w:rPr>
        <w:t xml:space="preserve"> after accounting for percent high-severity; t = 5.78, P &lt; 0.001 after accounting for fire size</w:t>
      </w:r>
      <w:r w:rsidR="00A30B20">
        <w:rPr>
          <w:rFonts w:ascii="Times New Roman" w:hAnsi="Times New Roman" w:cs="Times New Roman"/>
        </w:rPr>
        <w:t>)</w:t>
      </w:r>
      <w:r w:rsidR="00B42F23">
        <w:rPr>
          <w:rFonts w:ascii="Times New Roman" w:hAnsi="Times New Roman" w:cs="Times New Roman"/>
        </w:rPr>
        <w:t>, while</w:t>
      </w:r>
      <w:r w:rsidR="0092786B">
        <w:rPr>
          <w:rFonts w:ascii="Times New Roman" w:hAnsi="Times New Roman" w:cs="Times New Roman"/>
        </w:rPr>
        <w:t xml:space="preserve"> the latter two </w:t>
      </w:r>
      <w:r w:rsidR="00B42F23">
        <w:rPr>
          <w:rFonts w:ascii="Times New Roman" w:hAnsi="Times New Roman" w:cs="Times New Roman"/>
        </w:rPr>
        <w:t xml:space="preserve">are </w:t>
      </w:r>
      <w:r w:rsidR="0092786B">
        <w:rPr>
          <w:rFonts w:ascii="Times New Roman" w:hAnsi="Times New Roman" w:cs="Times New Roman"/>
        </w:rPr>
        <w:t>indistinguishable from each other</w:t>
      </w:r>
      <w:r w:rsidR="000D0551">
        <w:rPr>
          <w:rFonts w:ascii="Times New Roman" w:hAnsi="Times New Roman" w:cs="Times New Roman"/>
        </w:rPr>
        <w:t xml:space="preserve"> (t = 0.16, P = 0.877 after accounting for percent high-severity; t = 1.925, </w:t>
      </w:r>
      <w:commentRangeStart w:id="187"/>
      <w:r w:rsidR="000D0551">
        <w:rPr>
          <w:rFonts w:ascii="Times New Roman" w:hAnsi="Times New Roman" w:cs="Times New Roman"/>
        </w:rPr>
        <w:t xml:space="preserve">P =0.055 </w:t>
      </w:r>
      <w:commentRangeEnd w:id="187"/>
      <w:r w:rsidR="002F28B6">
        <w:rPr>
          <w:rStyle w:val="CommentReference"/>
        </w:rPr>
        <w:commentReference w:id="187"/>
      </w:r>
      <w:r w:rsidR="000D0551">
        <w:rPr>
          <w:rFonts w:ascii="Times New Roman" w:hAnsi="Times New Roman" w:cs="Times New Roman"/>
        </w:rPr>
        <w:t>after accounting for fire size)</w:t>
      </w:r>
      <w:r w:rsidR="0092786B">
        <w:rPr>
          <w:rFonts w:ascii="Times New Roman" w:hAnsi="Times New Roman" w:cs="Times New Roman"/>
        </w:rPr>
        <w:t>.</w:t>
      </w:r>
    </w:p>
    <w:p w14:paraId="2A51CC33" w14:textId="1197F076" w:rsidR="0004544A" w:rsidRDefault="00B42F23" w:rsidP="00D45535">
      <w:pPr>
        <w:spacing w:line="480" w:lineRule="auto"/>
        <w:ind w:firstLine="720"/>
        <w:rPr>
          <w:rFonts w:ascii="Times New Roman" w:hAnsi="Times New Roman" w:cs="Times New Roman"/>
        </w:rPr>
      </w:pPr>
      <w:r>
        <w:rPr>
          <w:rFonts w:ascii="Times New Roman" w:hAnsi="Times New Roman" w:cs="Times New Roman"/>
        </w:rPr>
        <w:t xml:space="preserve">Although </w:t>
      </w:r>
      <w:r w:rsidR="0004544A">
        <w:rPr>
          <w:rFonts w:ascii="Times New Roman" w:hAnsi="Times New Roman" w:cs="Times New Roman"/>
        </w:rPr>
        <w:t xml:space="preserve">fire management class and agency are clearly related to SDC values, </w:t>
      </w:r>
      <w:r w:rsidR="005D1A93">
        <w:rPr>
          <w:rFonts w:ascii="Times New Roman" w:hAnsi="Times New Roman" w:cs="Times New Roman"/>
        </w:rPr>
        <w:t xml:space="preserve">the relationship between </w:t>
      </w:r>
      <w:r w:rsidR="0022348B">
        <w:rPr>
          <w:rFonts w:ascii="Times New Roman" w:hAnsi="Times New Roman" w:cs="Times New Roman"/>
        </w:rPr>
        <w:t xml:space="preserve">fire year, </w:t>
      </w:r>
      <w:r w:rsidR="005D1A93">
        <w:rPr>
          <w:rFonts w:ascii="Times New Roman" w:hAnsi="Times New Roman" w:cs="Times New Roman"/>
        </w:rPr>
        <w:t>weather</w:t>
      </w:r>
      <w:r w:rsidR="00145280">
        <w:rPr>
          <w:rFonts w:ascii="Times New Roman" w:hAnsi="Times New Roman" w:cs="Times New Roman"/>
        </w:rPr>
        <w:t xml:space="preserve"> during the fire</w:t>
      </w:r>
      <w:r w:rsidR="0022348B">
        <w:rPr>
          <w:rFonts w:ascii="Times New Roman" w:hAnsi="Times New Roman" w:cs="Times New Roman"/>
        </w:rPr>
        <w:t>,</w:t>
      </w:r>
      <w:r w:rsidR="005D1A93">
        <w:rPr>
          <w:rFonts w:ascii="Times New Roman" w:hAnsi="Times New Roman" w:cs="Times New Roman"/>
        </w:rPr>
        <w:t xml:space="preserve"> and SDC is more complex.</w:t>
      </w:r>
      <w:r w:rsidR="00C1197A">
        <w:rPr>
          <w:rFonts w:ascii="Times New Roman" w:hAnsi="Times New Roman" w:cs="Times New Roman"/>
        </w:rPr>
        <w:t xml:space="preserve"> </w:t>
      </w:r>
      <w:ins w:id="188" w:author="Jens Stevens" w:date="2017-08-16T18:16:00Z">
        <w:r w:rsidR="001F12B1">
          <w:rPr>
            <w:rFonts w:ascii="Times New Roman" w:hAnsi="Times New Roman" w:cs="Times New Roman"/>
          </w:rPr>
          <w:t xml:space="preserve">Average annual </w:t>
        </w:r>
      </w:ins>
      <w:r w:rsidR="00C1197A">
        <w:rPr>
          <w:rFonts w:ascii="Times New Roman" w:hAnsi="Times New Roman" w:cs="Times New Roman"/>
        </w:rPr>
        <w:t>SDC decreased over time</w:t>
      </w:r>
      <w:r w:rsidR="00145280">
        <w:rPr>
          <w:rFonts w:ascii="Times New Roman" w:hAnsi="Times New Roman" w:cs="Times New Roman"/>
        </w:rPr>
        <w:t xml:space="preserve"> (</w:t>
      </w:r>
      <w:r w:rsidR="003B07EC">
        <w:rPr>
          <w:rFonts w:ascii="Times New Roman" w:hAnsi="Times New Roman" w:cs="Times New Roman"/>
        </w:rPr>
        <w:t xml:space="preserve">Figure </w:t>
      </w:r>
      <w:ins w:id="189" w:author="Miller, Jay D -FS" w:date="2017-08-25T08:50:00Z">
        <w:r w:rsidR="003E627C">
          <w:rPr>
            <w:rFonts w:ascii="Times New Roman" w:hAnsi="Times New Roman" w:cs="Times New Roman"/>
          </w:rPr>
          <w:t>4</w:t>
        </w:r>
      </w:ins>
      <w:del w:id="190" w:author="Miller, Jay D -FS" w:date="2017-08-25T08:50:00Z">
        <w:r w:rsidR="003B07EC" w:rsidDel="003E627C">
          <w:rPr>
            <w:rFonts w:ascii="Times New Roman" w:hAnsi="Times New Roman" w:cs="Times New Roman"/>
          </w:rPr>
          <w:delText>3</w:delText>
        </w:r>
      </w:del>
      <w:r w:rsidR="000A5151">
        <w:rPr>
          <w:rFonts w:ascii="Times New Roman" w:hAnsi="Times New Roman" w:cs="Times New Roman"/>
        </w:rPr>
        <w:t>a</w:t>
      </w:r>
      <w:del w:id="191" w:author="Miller, Jay D -FS" w:date="2017-08-25T08:51:00Z">
        <w:r w:rsidR="000A5151" w:rsidDel="003E627C">
          <w:rPr>
            <w:rFonts w:ascii="Times New Roman" w:hAnsi="Times New Roman" w:cs="Times New Roman"/>
          </w:rPr>
          <w:delText>, b</w:delText>
        </w:r>
      </w:del>
      <w:r w:rsidR="00145280">
        <w:rPr>
          <w:rFonts w:ascii="Times New Roman" w:hAnsi="Times New Roman" w:cs="Times New Roman"/>
        </w:rPr>
        <w:t>)</w:t>
      </w:r>
      <w:r w:rsidR="00C1197A">
        <w:rPr>
          <w:rFonts w:ascii="Times New Roman" w:hAnsi="Times New Roman" w:cs="Times New Roman"/>
        </w:rPr>
        <w:t xml:space="preserve">, at a rate that was marginally significant </w:t>
      </w:r>
      <w:del w:id="192" w:author="Jens Stevens" w:date="2017-08-19T18:54:00Z">
        <w:r w:rsidR="00C1197A" w:rsidDel="0098379B">
          <w:rPr>
            <w:rFonts w:ascii="Times New Roman" w:hAnsi="Times New Roman" w:cs="Times New Roman"/>
          </w:rPr>
          <w:delText xml:space="preserve">for both the individual year averages </w:delText>
        </w:r>
      </w:del>
      <w:r w:rsidR="00C1197A">
        <w:rPr>
          <w:rFonts w:ascii="Times New Roman" w:hAnsi="Times New Roman" w:cs="Times New Roman"/>
        </w:rPr>
        <w:t>(R</w:t>
      </w:r>
      <w:r w:rsidR="00C1197A">
        <w:rPr>
          <w:rFonts w:ascii="Times New Roman" w:hAnsi="Times New Roman" w:cs="Times New Roman"/>
          <w:vertAlign w:val="superscript"/>
        </w:rPr>
        <w:t>2</w:t>
      </w:r>
      <w:r w:rsidR="00C1197A">
        <w:rPr>
          <w:rFonts w:ascii="Times New Roman" w:hAnsi="Times New Roman" w:cs="Times New Roman"/>
        </w:rPr>
        <w:t xml:space="preserve"> = 0.11, t = 1.97, </w:t>
      </w:r>
      <w:commentRangeStart w:id="193"/>
      <w:r w:rsidR="00C1197A">
        <w:rPr>
          <w:rFonts w:ascii="Times New Roman" w:hAnsi="Times New Roman" w:cs="Times New Roman"/>
        </w:rPr>
        <w:t>P</w:t>
      </w:r>
      <w:r w:rsidR="00E935D1">
        <w:rPr>
          <w:rFonts w:ascii="Times New Roman" w:hAnsi="Times New Roman" w:cs="Times New Roman"/>
        </w:rPr>
        <w:t xml:space="preserve"> </w:t>
      </w:r>
      <w:r w:rsidR="00C1197A">
        <w:rPr>
          <w:rFonts w:ascii="Times New Roman" w:hAnsi="Times New Roman" w:cs="Times New Roman"/>
        </w:rPr>
        <w:t>=</w:t>
      </w:r>
      <w:r w:rsidR="00E935D1">
        <w:rPr>
          <w:rFonts w:ascii="Times New Roman" w:hAnsi="Times New Roman" w:cs="Times New Roman"/>
        </w:rPr>
        <w:t xml:space="preserve"> </w:t>
      </w:r>
      <w:r w:rsidR="00C1197A">
        <w:rPr>
          <w:rFonts w:ascii="Times New Roman" w:hAnsi="Times New Roman" w:cs="Times New Roman"/>
        </w:rPr>
        <w:t>0.058</w:t>
      </w:r>
      <w:commentRangeEnd w:id="193"/>
      <w:r w:rsidR="002F28B6">
        <w:rPr>
          <w:rStyle w:val="CommentReference"/>
        </w:rPr>
        <w:commentReference w:id="193"/>
      </w:r>
      <w:r w:rsidR="00C1197A">
        <w:rPr>
          <w:rFonts w:ascii="Times New Roman" w:hAnsi="Times New Roman" w:cs="Times New Roman"/>
        </w:rPr>
        <w:t>)</w:t>
      </w:r>
      <w:del w:id="194" w:author="Jens Stevens" w:date="2017-08-19T18:54:00Z">
        <w:r w:rsidR="00C1197A" w:rsidDel="0098379B">
          <w:rPr>
            <w:rFonts w:ascii="Times New Roman" w:hAnsi="Times New Roman" w:cs="Times New Roman"/>
          </w:rPr>
          <w:delText xml:space="preserve"> and the five-year moving averages</w:delText>
        </w:r>
        <w:r w:rsidR="005D1A93" w:rsidDel="0098379B">
          <w:rPr>
            <w:rFonts w:ascii="Times New Roman" w:hAnsi="Times New Roman" w:cs="Times New Roman"/>
          </w:rPr>
          <w:delText xml:space="preserve"> </w:delText>
        </w:r>
        <w:r w:rsidR="00C1197A" w:rsidDel="0098379B">
          <w:rPr>
            <w:rFonts w:ascii="Times New Roman" w:hAnsi="Times New Roman" w:cs="Times New Roman"/>
          </w:rPr>
          <w:delText>(R</w:delText>
        </w:r>
        <w:r w:rsidR="00C1197A" w:rsidDel="0098379B">
          <w:rPr>
            <w:rFonts w:ascii="Times New Roman" w:hAnsi="Times New Roman" w:cs="Times New Roman"/>
            <w:vertAlign w:val="superscript"/>
          </w:rPr>
          <w:delText>2</w:delText>
        </w:r>
        <w:r w:rsidR="00C1197A" w:rsidDel="0098379B">
          <w:rPr>
            <w:rFonts w:ascii="Times New Roman" w:hAnsi="Times New Roman" w:cs="Times New Roman"/>
          </w:rPr>
          <w:delText xml:space="preserve"> = 0.14, t = 2.08, P</w:delText>
        </w:r>
        <w:r w:rsidR="00E935D1" w:rsidDel="0098379B">
          <w:rPr>
            <w:rFonts w:ascii="Times New Roman" w:hAnsi="Times New Roman" w:cs="Times New Roman"/>
          </w:rPr>
          <w:delText xml:space="preserve"> </w:delText>
        </w:r>
        <w:r w:rsidR="00C1197A" w:rsidDel="0098379B">
          <w:rPr>
            <w:rFonts w:ascii="Times New Roman" w:hAnsi="Times New Roman" w:cs="Times New Roman"/>
          </w:rPr>
          <w:delText>=</w:delText>
        </w:r>
        <w:r w:rsidR="00E935D1" w:rsidDel="0098379B">
          <w:rPr>
            <w:rFonts w:ascii="Times New Roman" w:hAnsi="Times New Roman" w:cs="Times New Roman"/>
          </w:rPr>
          <w:delText xml:space="preserve"> </w:delText>
        </w:r>
        <w:r w:rsidR="00C1197A" w:rsidDel="0098379B">
          <w:rPr>
            <w:rFonts w:ascii="Times New Roman" w:hAnsi="Times New Roman" w:cs="Times New Roman"/>
          </w:rPr>
          <w:delText>0.047)</w:delText>
        </w:r>
      </w:del>
      <w:r w:rsidR="00C1197A">
        <w:rPr>
          <w:rFonts w:ascii="Times New Roman" w:hAnsi="Times New Roman" w:cs="Times New Roman"/>
        </w:rPr>
        <w:t>.</w:t>
      </w:r>
      <w:r w:rsidR="00145280">
        <w:rPr>
          <w:rFonts w:ascii="Times New Roman" w:hAnsi="Times New Roman" w:cs="Times New Roman"/>
        </w:rPr>
        <w:t xml:space="preserve"> </w:t>
      </w:r>
      <w:r w:rsidR="005D1A93">
        <w:rPr>
          <w:rFonts w:ascii="Times New Roman" w:hAnsi="Times New Roman" w:cs="Times New Roman"/>
        </w:rPr>
        <w:t xml:space="preserve">The </w:t>
      </w:r>
      <w:r w:rsidR="00B04C3A">
        <w:rPr>
          <w:rFonts w:ascii="Times New Roman" w:hAnsi="Times New Roman" w:cs="Times New Roman"/>
        </w:rPr>
        <w:t xml:space="preserve">maximum average daily burn index </w:t>
      </w:r>
      <w:ins w:id="195" w:author="Jens Stevens" w:date="2017-08-16T18:20:00Z">
        <w:r w:rsidR="001F12B1">
          <w:rPr>
            <w:rFonts w:ascii="Times New Roman" w:hAnsi="Times New Roman" w:cs="Times New Roman"/>
          </w:rPr>
          <w:t xml:space="preserve">during the time of a fire </w:t>
        </w:r>
      </w:ins>
      <w:r w:rsidR="00B04C3A">
        <w:rPr>
          <w:rFonts w:ascii="Times New Roman" w:hAnsi="Times New Roman" w:cs="Times New Roman"/>
        </w:rPr>
        <w:t xml:space="preserve">increased </w:t>
      </w:r>
      <w:ins w:id="196" w:author="Jens Stevens" w:date="2017-08-19T18:55:00Z">
        <w:r w:rsidR="0098379B">
          <w:rPr>
            <w:rFonts w:ascii="Times New Roman" w:hAnsi="Times New Roman" w:cs="Times New Roman"/>
          </w:rPr>
          <w:t xml:space="preserve">significantly </w:t>
        </w:r>
      </w:ins>
      <w:r w:rsidR="00B04C3A">
        <w:rPr>
          <w:rFonts w:ascii="Times New Roman" w:hAnsi="Times New Roman" w:cs="Times New Roman"/>
        </w:rPr>
        <w:t xml:space="preserve">over time (Figure </w:t>
      </w:r>
      <w:ins w:id="197" w:author="Miller, Jay D -FS" w:date="2017-08-25T08:50:00Z">
        <w:r w:rsidR="003E627C">
          <w:rPr>
            <w:rFonts w:ascii="Times New Roman" w:hAnsi="Times New Roman" w:cs="Times New Roman"/>
          </w:rPr>
          <w:t>4</w:t>
        </w:r>
      </w:ins>
      <w:del w:id="198" w:author="Miller, Jay D -FS" w:date="2017-08-25T08:50:00Z">
        <w:r w:rsidR="00B04C3A" w:rsidDel="003E627C">
          <w:rPr>
            <w:rFonts w:ascii="Times New Roman" w:hAnsi="Times New Roman" w:cs="Times New Roman"/>
          </w:rPr>
          <w:delText>3</w:delText>
        </w:r>
      </w:del>
      <w:ins w:id="199" w:author="Miller, Jay D -FS" w:date="2017-08-25T08:51:00Z">
        <w:r w:rsidR="003E627C">
          <w:rPr>
            <w:rFonts w:ascii="Times New Roman" w:hAnsi="Times New Roman" w:cs="Times New Roman"/>
          </w:rPr>
          <w:t>b</w:t>
        </w:r>
      </w:ins>
      <w:del w:id="200" w:author="Miller, Jay D -FS" w:date="2017-08-25T08:51:00Z">
        <w:r w:rsidR="000A5151" w:rsidDel="003E627C">
          <w:rPr>
            <w:rFonts w:ascii="Times New Roman" w:hAnsi="Times New Roman" w:cs="Times New Roman"/>
          </w:rPr>
          <w:delText>c</w:delText>
        </w:r>
      </w:del>
      <w:del w:id="201" w:author="Jens Stevens" w:date="2017-08-19T18:55:00Z">
        <w:r w:rsidR="000A5151" w:rsidDel="0098379B">
          <w:rPr>
            <w:rFonts w:ascii="Times New Roman" w:hAnsi="Times New Roman" w:cs="Times New Roman"/>
          </w:rPr>
          <w:delText>, d</w:delText>
        </w:r>
        <w:r w:rsidR="00B04C3A" w:rsidDel="0098379B">
          <w:rPr>
            <w:rFonts w:ascii="Times New Roman" w:hAnsi="Times New Roman" w:cs="Times New Roman"/>
          </w:rPr>
          <w:delText>), significantly both for individual year averages (</w:delText>
        </w:r>
      </w:del>
      <w:ins w:id="202" w:author="Jens Stevens" w:date="2017-08-19T18:55:00Z">
        <w:r w:rsidR="0098379B">
          <w:rPr>
            <w:rFonts w:ascii="Times New Roman" w:hAnsi="Times New Roman" w:cs="Times New Roman"/>
          </w:rPr>
          <w:t xml:space="preserve">; </w:t>
        </w:r>
      </w:ins>
      <w:r w:rsidR="00B04C3A">
        <w:rPr>
          <w:rFonts w:ascii="Times New Roman" w:hAnsi="Times New Roman" w:cs="Times New Roman"/>
        </w:rPr>
        <w:t>R</w:t>
      </w:r>
      <w:r w:rsidR="00B04C3A">
        <w:rPr>
          <w:rFonts w:ascii="Times New Roman" w:hAnsi="Times New Roman" w:cs="Times New Roman"/>
          <w:vertAlign w:val="superscript"/>
        </w:rPr>
        <w:t>2</w:t>
      </w:r>
      <w:r w:rsidR="00B04C3A">
        <w:rPr>
          <w:rFonts w:ascii="Times New Roman" w:hAnsi="Times New Roman" w:cs="Times New Roman"/>
        </w:rPr>
        <w:t xml:space="preserve"> = 0.32, t = 3.80, P = 0.001)</w:t>
      </w:r>
      <w:del w:id="203" w:author="Jens Stevens" w:date="2017-08-19T18:55:00Z">
        <w:r w:rsidR="00B04C3A" w:rsidDel="0098379B">
          <w:rPr>
            <w:rFonts w:ascii="Times New Roman" w:hAnsi="Times New Roman" w:cs="Times New Roman"/>
          </w:rPr>
          <w:delText xml:space="preserve"> and for the five-year moving average (R</w:delText>
        </w:r>
        <w:r w:rsidR="00B04C3A" w:rsidDel="0098379B">
          <w:rPr>
            <w:rFonts w:ascii="Times New Roman" w:hAnsi="Times New Roman" w:cs="Times New Roman"/>
            <w:vertAlign w:val="superscript"/>
          </w:rPr>
          <w:delText>2</w:delText>
        </w:r>
        <w:r w:rsidR="00B04C3A" w:rsidDel="0098379B">
          <w:rPr>
            <w:rFonts w:ascii="Times New Roman" w:hAnsi="Times New Roman" w:cs="Times New Roman"/>
          </w:rPr>
          <w:delText xml:space="preserve"> = 0.69, t = 7.60, P &lt; 0.001)</w:delText>
        </w:r>
      </w:del>
      <w:r w:rsidR="00B04C3A">
        <w:rPr>
          <w:rFonts w:ascii="Times New Roman" w:hAnsi="Times New Roman" w:cs="Times New Roman"/>
        </w:rPr>
        <w:t xml:space="preserve">. Similarly, the </w:t>
      </w:r>
      <w:ins w:id="204" w:author="Jens Stevens" w:date="2017-08-16T18:17:00Z">
        <w:r w:rsidR="001F12B1">
          <w:rPr>
            <w:rFonts w:ascii="Times New Roman" w:hAnsi="Times New Roman" w:cs="Times New Roman"/>
          </w:rPr>
          <w:t xml:space="preserve">average annual </w:t>
        </w:r>
      </w:ins>
      <w:r w:rsidR="0022348B">
        <w:rPr>
          <w:rFonts w:ascii="Times New Roman" w:hAnsi="Times New Roman" w:cs="Times New Roman"/>
        </w:rPr>
        <w:t>maximum high temperature</w:t>
      </w:r>
      <w:ins w:id="205" w:author="Jens Stevens" w:date="2017-08-16T18:17:00Z">
        <w:r w:rsidR="001F12B1">
          <w:rPr>
            <w:rFonts w:ascii="Times New Roman" w:hAnsi="Times New Roman" w:cs="Times New Roman"/>
          </w:rPr>
          <w:t xml:space="preserve"> </w:t>
        </w:r>
      </w:ins>
      <w:del w:id="206" w:author="Jens Stevens" w:date="2017-08-16T18:17:00Z">
        <w:r w:rsidR="0022348B" w:rsidDel="001F12B1">
          <w:rPr>
            <w:rFonts w:ascii="Times New Roman" w:hAnsi="Times New Roman" w:cs="Times New Roman"/>
          </w:rPr>
          <w:delText>, averaged across all fires within a given year,</w:delText>
        </w:r>
      </w:del>
      <w:ins w:id="207" w:author="Jens Stevens" w:date="2017-08-16T18:17:00Z">
        <w:r w:rsidR="001F12B1">
          <w:rPr>
            <w:rFonts w:ascii="Times New Roman" w:hAnsi="Times New Roman" w:cs="Times New Roman"/>
          </w:rPr>
          <w:t>during the time of a fire</w:t>
        </w:r>
      </w:ins>
      <w:r w:rsidR="0022348B">
        <w:rPr>
          <w:rFonts w:ascii="Times New Roman" w:hAnsi="Times New Roman" w:cs="Times New Roman"/>
        </w:rPr>
        <w:t xml:space="preserve"> increased over time from 1984-2015</w:t>
      </w:r>
      <w:r w:rsidR="00145280">
        <w:rPr>
          <w:rFonts w:ascii="Times New Roman" w:hAnsi="Times New Roman" w:cs="Times New Roman"/>
        </w:rPr>
        <w:t xml:space="preserve"> (</w:t>
      </w:r>
      <w:r w:rsidR="003B07EC">
        <w:rPr>
          <w:rFonts w:ascii="Times New Roman" w:hAnsi="Times New Roman" w:cs="Times New Roman"/>
        </w:rPr>
        <w:t xml:space="preserve">Figure </w:t>
      </w:r>
      <w:ins w:id="208" w:author="Miller, Jay D -FS" w:date="2017-08-25T08:52:00Z">
        <w:r w:rsidR="003E627C">
          <w:rPr>
            <w:rFonts w:ascii="Times New Roman" w:hAnsi="Times New Roman" w:cs="Times New Roman"/>
          </w:rPr>
          <w:t>4c</w:t>
        </w:r>
      </w:ins>
      <w:del w:id="209" w:author="Miller, Jay D -FS" w:date="2017-08-25T08:52:00Z">
        <w:r w:rsidR="003B07EC" w:rsidDel="003E627C">
          <w:rPr>
            <w:rFonts w:ascii="Times New Roman" w:hAnsi="Times New Roman" w:cs="Times New Roman"/>
          </w:rPr>
          <w:delText>3</w:delText>
        </w:r>
        <w:r w:rsidR="000A5151" w:rsidDel="003E627C">
          <w:rPr>
            <w:rFonts w:ascii="Times New Roman" w:hAnsi="Times New Roman" w:cs="Times New Roman"/>
          </w:rPr>
          <w:delText>e, f</w:delText>
        </w:r>
      </w:del>
      <w:r w:rsidR="00145280">
        <w:rPr>
          <w:rFonts w:ascii="Times New Roman" w:hAnsi="Times New Roman" w:cs="Times New Roman"/>
        </w:rPr>
        <w:t>)</w:t>
      </w:r>
      <w:r w:rsidR="0022348B">
        <w:rPr>
          <w:rFonts w:ascii="Times New Roman" w:hAnsi="Times New Roman" w:cs="Times New Roman"/>
        </w:rPr>
        <w:t xml:space="preserve">, a trend that was </w:t>
      </w:r>
      <w:del w:id="210" w:author="Jens Stevens" w:date="2017-08-19T18:56:00Z">
        <w:r w:rsidR="0022348B" w:rsidDel="0098379B">
          <w:rPr>
            <w:rFonts w:ascii="Times New Roman" w:hAnsi="Times New Roman" w:cs="Times New Roman"/>
          </w:rPr>
          <w:delText>significant for the five-year moving average (R</w:delText>
        </w:r>
        <w:r w:rsidR="0022348B" w:rsidDel="0098379B">
          <w:rPr>
            <w:rFonts w:ascii="Times New Roman" w:hAnsi="Times New Roman" w:cs="Times New Roman"/>
            <w:vertAlign w:val="superscript"/>
          </w:rPr>
          <w:delText>2</w:delText>
        </w:r>
        <w:r w:rsidR="0022348B" w:rsidDel="0098379B">
          <w:rPr>
            <w:rFonts w:ascii="Times New Roman" w:hAnsi="Times New Roman" w:cs="Times New Roman"/>
          </w:rPr>
          <w:delText xml:space="preserve"> = 0.29, t = 3.29, P</w:delText>
        </w:r>
        <w:r w:rsidR="00E935D1" w:rsidDel="0098379B">
          <w:rPr>
            <w:rFonts w:ascii="Times New Roman" w:hAnsi="Times New Roman" w:cs="Times New Roman"/>
          </w:rPr>
          <w:delText xml:space="preserve"> </w:delText>
        </w:r>
        <w:r w:rsidR="0022348B" w:rsidDel="0098379B">
          <w:rPr>
            <w:rFonts w:ascii="Times New Roman" w:hAnsi="Times New Roman" w:cs="Times New Roman"/>
          </w:rPr>
          <w:delText>=</w:delText>
        </w:r>
        <w:r w:rsidR="00E935D1" w:rsidDel="0098379B">
          <w:rPr>
            <w:rFonts w:ascii="Times New Roman" w:hAnsi="Times New Roman" w:cs="Times New Roman"/>
          </w:rPr>
          <w:delText xml:space="preserve"> </w:delText>
        </w:r>
        <w:r w:rsidR="0022348B" w:rsidDel="0098379B">
          <w:rPr>
            <w:rFonts w:ascii="Times New Roman" w:hAnsi="Times New Roman" w:cs="Times New Roman"/>
          </w:rPr>
          <w:delText xml:space="preserve">.003) </w:delText>
        </w:r>
        <w:r w:rsidR="000A5151" w:rsidDel="0098379B">
          <w:rPr>
            <w:rFonts w:ascii="Times New Roman" w:hAnsi="Times New Roman" w:cs="Times New Roman"/>
          </w:rPr>
          <w:delText xml:space="preserve">and </w:delText>
        </w:r>
      </w:del>
      <w:r w:rsidR="000A5151">
        <w:rPr>
          <w:rFonts w:ascii="Times New Roman" w:hAnsi="Times New Roman" w:cs="Times New Roman"/>
        </w:rPr>
        <w:t>marginally significant</w:t>
      </w:r>
      <w:r w:rsidR="0022348B">
        <w:rPr>
          <w:rFonts w:ascii="Times New Roman" w:hAnsi="Times New Roman" w:cs="Times New Roman"/>
        </w:rPr>
        <w:t xml:space="preserve"> for individual year</w:t>
      </w:r>
      <w:r w:rsidR="00C1197A">
        <w:rPr>
          <w:rFonts w:ascii="Times New Roman" w:hAnsi="Times New Roman" w:cs="Times New Roman"/>
        </w:rPr>
        <w:t xml:space="preserve"> averages</w:t>
      </w:r>
      <w:r w:rsidR="0022348B">
        <w:rPr>
          <w:rFonts w:ascii="Times New Roman" w:hAnsi="Times New Roman" w:cs="Times New Roman"/>
        </w:rPr>
        <w:t xml:space="preserve"> (R</w:t>
      </w:r>
      <w:r w:rsidR="0022348B">
        <w:rPr>
          <w:rFonts w:ascii="Times New Roman" w:hAnsi="Times New Roman" w:cs="Times New Roman"/>
          <w:vertAlign w:val="superscript"/>
        </w:rPr>
        <w:t>2</w:t>
      </w:r>
      <w:r w:rsidR="0022348B">
        <w:rPr>
          <w:rFonts w:ascii="Times New Roman" w:hAnsi="Times New Roman" w:cs="Times New Roman"/>
        </w:rPr>
        <w:t xml:space="preserve"> = 0.010, t = 1.83, </w:t>
      </w:r>
      <w:commentRangeStart w:id="211"/>
      <w:r w:rsidR="0022348B">
        <w:rPr>
          <w:rFonts w:ascii="Times New Roman" w:hAnsi="Times New Roman" w:cs="Times New Roman"/>
        </w:rPr>
        <w:t>P = 0.077</w:t>
      </w:r>
      <w:commentRangeEnd w:id="211"/>
      <w:r w:rsidR="002F28B6">
        <w:rPr>
          <w:rStyle w:val="CommentReference"/>
        </w:rPr>
        <w:commentReference w:id="211"/>
      </w:r>
      <w:r w:rsidR="0022348B">
        <w:rPr>
          <w:rFonts w:ascii="Times New Roman" w:hAnsi="Times New Roman" w:cs="Times New Roman"/>
        </w:rPr>
        <w:t xml:space="preserve">). </w:t>
      </w:r>
      <w:r w:rsidR="00E935D1">
        <w:rPr>
          <w:rFonts w:ascii="Times New Roman" w:hAnsi="Times New Roman" w:cs="Times New Roman"/>
        </w:rPr>
        <w:t xml:space="preserve">However, while four of the six lowest average SDC values in the 31-year time period occurred between 2011 and 2015, only one of the six highest average burn index </w:t>
      </w:r>
      <w:r w:rsidR="000A5151">
        <w:rPr>
          <w:rFonts w:ascii="Times New Roman" w:hAnsi="Times New Roman" w:cs="Times New Roman"/>
        </w:rPr>
        <w:t>years</w:t>
      </w:r>
      <w:r w:rsidR="00E935D1">
        <w:rPr>
          <w:rFonts w:ascii="Times New Roman" w:hAnsi="Times New Roman" w:cs="Times New Roman"/>
        </w:rPr>
        <w:t xml:space="preserve"> </w:t>
      </w:r>
      <w:r w:rsidR="000A5151">
        <w:rPr>
          <w:rFonts w:ascii="Times New Roman" w:hAnsi="Times New Roman" w:cs="Times New Roman"/>
        </w:rPr>
        <w:t xml:space="preserve">and two of the six highest average temperature years </w:t>
      </w:r>
      <w:r w:rsidR="00E935D1">
        <w:rPr>
          <w:rFonts w:ascii="Times New Roman" w:hAnsi="Times New Roman" w:cs="Times New Roman"/>
        </w:rPr>
        <w:t>occurred in this same period (</w:t>
      </w:r>
      <w:r w:rsidR="003B07EC">
        <w:rPr>
          <w:rFonts w:ascii="Times New Roman" w:hAnsi="Times New Roman" w:cs="Times New Roman"/>
        </w:rPr>
        <w:t xml:space="preserve">Figure </w:t>
      </w:r>
      <w:ins w:id="212" w:author="Miller, Jay D -FS" w:date="2017-08-25T08:53:00Z">
        <w:r w:rsidR="003E627C">
          <w:rPr>
            <w:rFonts w:ascii="Times New Roman" w:hAnsi="Times New Roman" w:cs="Times New Roman"/>
          </w:rPr>
          <w:t>4a</w:t>
        </w:r>
      </w:ins>
      <w:del w:id="213" w:author="Miller, Jay D -FS" w:date="2017-08-25T08:53:00Z">
        <w:r w:rsidR="003B07EC" w:rsidDel="003E627C">
          <w:rPr>
            <w:rFonts w:ascii="Times New Roman" w:hAnsi="Times New Roman" w:cs="Times New Roman"/>
          </w:rPr>
          <w:delText>3</w:delText>
        </w:r>
      </w:del>
      <w:r w:rsidR="00E935D1">
        <w:rPr>
          <w:rFonts w:ascii="Times New Roman" w:hAnsi="Times New Roman" w:cs="Times New Roman"/>
        </w:rPr>
        <w:t>).</w:t>
      </w:r>
      <w:r w:rsidR="000A5151">
        <w:rPr>
          <w:rFonts w:ascii="Times New Roman" w:hAnsi="Times New Roman" w:cs="Times New Roman"/>
        </w:rPr>
        <w:t xml:space="preserve"> </w:t>
      </w:r>
      <w:del w:id="214" w:author="Jens Stevens" w:date="2017-08-16T18:26:00Z">
        <w:r w:rsidR="000A5151" w:rsidDel="00351EAB">
          <w:rPr>
            <w:rFonts w:ascii="Times New Roman" w:hAnsi="Times New Roman" w:cs="Times New Roman"/>
          </w:rPr>
          <w:delText>Consistent with previous work showing regional differences in stand-replacing effects, w</w:delText>
        </w:r>
      </w:del>
      <w:ins w:id="215" w:author="Jens Stevens" w:date="2017-08-16T18:22:00Z">
        <w:r w:rsidR="00351EAB">
          <w:rPr>
            <w:rFonts w:ascii="Times New Roman" w:hAnsi="Times New Roman" w:cs="Times New Roman"/>
          </w:rPr>
          <w:t>W</w:t>
        </w:r>
      </w:ins>
      <w:r w:rsidR="000A5151">
        <w:rPr>
          <w:rFonts w:ascii="Times New Roman" w:hAnsi="Times New Roman" w:cs="Times New Roman"/>
        </w:rPr>
        <w:t>e</w:t>
      </w:r>
      <w:ins w:id="216" w:author="Jens Stevens" w:date="2017-08-16T18:22:00Z">
        <w:r w:rsidR="00351EAB">
          <w:rPr>
            <w:rFonts w:ascii="Times New Roman" w:hAnsi="Times New Roman" w:cs="Times New Roman"/>
          </w:rPr>
          <w:t xml:space="preserve"> also</w:t>
        </w:r>
      </w:ins>
      <w:r w:rsidR="000A5151">
        <w:rPr>
          <w:rFonts w:ascii="Times New Roman" w:hAnsi="Times New Roman" w:cs="Times New Roman"/>
        </w:rPr>
        <w:t xml:space="preserve"> found a significant decrease in annual average SDC over time in the Southern Cascades/Sierra Nevada (R</w:t>
      </w:r>
      <w:r w:rsidR="000A5151">
        <w:rPr>
          <w:rFonts w:ascii="Times New Roman" w:hAnsi="Times New Roman" w:cs="Times New Roman"/>
          <w:vertAlign w:val="superscript"/>
        </w:rPr>
        <w:t>2</w:t>
      </w:r>
      <w:r w:rsidR="000A5151">
        <w:rPr>
          <w:rFonts w:ascii="Times New Roman" w:hAnsi="Times New Roman" w:cs="Times New Roman"/>
        </w:rPr>
        <w:t xml:space="preserve"> = 0.</w:t>
      </w:r>
      <w:r w:rsidR="00AC30B5">
        <w:rPr>
          <w:rFonts w:ascii="Times New Roman" w:hAnsi="Times New Roman" w:cs="Times New Roman"/>
        </w:rPr>
        <w:t>12</w:t>
      </w:r>
      <w:r w:rsidR="000A5151">
        <w:rPr>
          <w:rFonts w:ascii="Times New Roman" w:hAnsi="Times New Roman" w:cs="Times New Roman"/>
        </w:rPr>
        <w:t xml:space="preserve">, t = </w:t>
      </w:r>
      <w:r w:rsidR="00AC30B5">
        <w:rPr>
          <w:rFonts w:ascii="Times New Roman" w:hAnsi="Times New Roman" w:cs="Times New Roman"/>
        </w:rPr>
        <w:t>2.05</w:t>
      </w:r>
      <w:r w:rsidR="000A5151">
        <w:rPr>
          <w:rFonts w:ascii="Times New Roman" w:hAnsi="Times New Roman" w:cs="Times New Roman"/>
        </w:rPr>
        <w:t>, P = .</w:t>
      </w:r>
      <w:r w:rsidR="00AC30B5">
        <w:rPr>
          <w:rFonts w:ascii="Times New Roman" w:hAnsi="Times New Roman" w:cs="Times New Roman"/>
        </w:rPr>
        <w:t>049</w:t>
      </w:r>
      <w:r w:rsidR="000A5151">
        <w:rPr>
          <w:rFonts w:ascii="Times New Roman" w:hAnsi="Times New Roman" w:cs="Times New Roman"/>
        </w:rPr>
        <w:t>) but not in northwestern California (R</w:t>
      </w:r>
      <w:r w:rsidR="000A5151">
        <w:rPr>
          <w:rFonts w:ascii="Times New Roman" w:hAnsi="Times New Roman" w:cs="Times New Roman"/>
          <w:vertAlign w:val="superscript"/>
        </w:rPr>
        <w:t>2</w:t>
      </w:r>
      <w:r w:rsidR="000A5151">
        <w:rPr>
          <w:rFonts w:ascii="Times New Roman" w:hAnsi="Times New Roman" w:cs="Times New Roman"/>
        </w:rPr>
        <w:t xml:space="preserve"> = 0.</w:t>
      </w:r>
      <w:r w:rsidR="00AC30B5">
        <w:rPr>
          <w:rFonts w:ascii="Times New Roman" w:hAnsi="Times New Roman" w:cs="Times New Roman"/>
        </w:rPr>
        <w:t>004</w:t>
      </w:r>
      <w:r w:rsidR="000A5151">
        <w:rPr>
          <w:rFonts w:ascii="Times New Roman" w:hAnsi="Times New Roman" w:cs="Times New Roman"/>
        </w:rPr>
        <w:t xml:space="preserve">, t = </w:t>
      </w:r>
      <w:r w:rsidR="00AC30B5">
        <w:rPr>
          <w:rFonts w:ascii="Times New Roman" w:hAnsi="Times New Roman" w:cs="Times New Roman"/>
        </w:rPr>
        <w:t>0.32</w:t>
      </w:r>
      <w:r w:rsidR="000A5151">
        <w:rPr>
          <w:rFonts w:ascii="Times New Roman" w:hAnsi="Times New Roman" w:cs="Times New Roman"/>
        </w:rPr>
        <w:t>, P = .</w:t>
      </w:r>
      <w:r w:rsidR="00AC30B5">
        <w:rPr>
          <w:rFonts w:ascii="Times New Roman" w:hAnsi="Times New Roman" w:cs="Times New Roman"/>
        </w:rPr>
        <w:t>750</w:t>
      </w:r>
      <w:r w:rsidR="000A5151">
        <w:rPr>
          <w:rFonts w:ascii="Times New Roman" w:hAnsi="Times New Roman" w:cs="Times New Roman"/>
        </w:rPr>
        <w:t xml:space="preserve">) (Figure </w:t>
      </w:r>
      <w:r w:rsidR="00F80C17">
        <w:rPr>
          <w:rFonts w:ascii="Times New Roman" w:hAnsi="Times New Roman" w:cs="Times New Roman"/>
        </w:rPr>
        <w:t>A</w:t>
      </w:r>
      <w:r w:rsidR="0098355F">
        <w:rPr>
          <w:rFonts w:ascii="Times New Roman" w:hAnsi="Times New Roman" w:cs="Times New Roman"/>
        </w:rPr>
        <w:t>3</w:t>
      </w:r>
      <w:r w:rsidR="000A5151">
        <w:rPr>
          <w:rFonts w:ascii="Times New Roman" w:hAnsi="Times New Roman" w:cs="Times New Roman"/>
        </w:rPr>
        <w:t>)</w:t>
      </w:r>
      <w:del w:id="217" w:author="Jens Stevens" w:date="2017-08-19T18:57:00Z">
        <w:r w:rsidR="000A5151" w:rsidDel="0098379B">
          <w:rPr>
            <w:rFonts w:ascii="Times New Roman" w:hAnsi="Times New Roman" w:cs="Times New Roman"/>
          </w:rPr>
          <w:delText>; however neither trend was significant when the 5-year moving average was evaluated, although northwestern California was marginally significant (R</w:delText>
        </w:r>
        <w:r w:rsidR="000A5151" w:rsidDel="0098379B">
          <w:rPr>
            <w:rFonts w:ascii="Times New Roman" w:hAnsi="Times New Roman" w:cs="Times New Roman"/>
            <w:vertAlign w:val="superscript"/>
          </w:rPr>
          <w:delText>2</w:delText>
        </w:r>
        <w:r w:rsidR="000A5151" w:rsidDel="0098379B">
          <w:rPr>
            <w:rFonts w:ascii="Times New Roman" w:hAnsi="Times New Roman" w:cs="Times New Roman"/>
          </w:rPr>
          <w:delText xml:space="preserve"> = 0.</w:delText>
        </w:r>
        <w:r w:rsidR="00AC30B5" w:rsidDel="0098379B">
          <w:rPr>
            <w:rFonts w:ascii="Times New Roman" w:hAnsi="Times New Roman" w:cs="Times New Roman"/>
          </w:rPr>
          <w:delText>046</w:delText>
        </w:r>
        <w:r w:rsidR="000A5151" w:rsidDel="0098379B">
          <w:rPr>
            <w:rFonts w:ascii="Times New Roman" w:hAnsi="Times New Roman" w:cs="Times New Roman"/>
          </w:rPr>
          <w:delText xml:space="preserve">, t = </w:delText>
        </w:r>
        <w:r w:rsidR="00AC30B5" w:rsidDel="0098379B">
          <w:rPr>
            <w:rFonts w:ascii="Times New Roman" w:hAnsi="Times New Roman" w:cs="Times New Roman"/>
          </w:rPr>
          <w:delText>1.14</w:delText>
        </w:r>
        <w:r w:rsidR="000A5151" w:rsidDel="0098379B">
          <w:rPr>
            <w:rFonts w:ascii="Times New Roman" w:hAnsi="Times New Roman" w:cs="Times New Roman"/>
          </w:rPr>
          <w:delText>, P = .</w:delText>
        </w:r>
        <w:r w:rsidR="00AC30B5" w:rsidDel="0098379B">
          <w:rPr>
            <w:rFonts w:ascii="Times New Roman" w:hAnsi="Times New Roman" w:cs="Times New Roman"/>
          </w:rPr>
          <w:delText>264</w:delText>
        </w:r>
        <w:r w:rsidR="000A5151" w:rsidDel="0098379B">
          <w:rPr>
            <w:rFonts w:ascii="Times New Roman" w:hAnsi="Times New Roman" w:cs="Times New Roman"/>
          </w:rPr>
          <w:delText xml:space="preserve"> for SCSN; R</w:delText>
        </w:r>
        <w:r w:rsidR="000A5151" w:rsidDel="0098379B">
          <w:rPr>
            <w:rFonts w:ascii="Times New Roman" w:hAnsi="Times New Roman" w:cs="Times New Roman"/>
            <w:vertAlign w:val="superscript"/>
          </w:rPr>
          <w:delText>2</w:delText>
        </w:r>
        <w:r w:rsidR="000A5151" w:rsidDel="0098379B">
          <w:rPr>
            <w:rFonts w:ascii="Times New Roman" w:hAnsi="Times New Roman" w:cs="Times New Roman"/>
          </w:rPr>
          <w:delText xml:space="preserve"> = 0.</w:delText>
        </w:r>
        <w:r w:rsidR="00AC30B5" w:rsidDel="0098379B">
          <w:rPr>
            <w:rFonts w:ascii="Times New Roman" w:hAnsi="Times New Roman" w:cs="Times New Roman"/>
          </w:rPr>
          <w:delText>16</w:delText>
        </w:r>
        <w:r w:rsidR="000A5151" w:rsidDel="0098379B">
          <w:rPr>
            <w:rFonts w:ascii="Times New Roman" w:hAnsi="Times New Roman" w:cs="Times New Roman"/>
          </w:rPr>
          <w:delText xml:space="preserve">, t = </w:delText>
        </w:r>
        <w:r w:rsidR="00AC30B5" w:rsidDel="0098379B">
          <w:rPr>
            <w:rFonts w:ascii="Times New Roman" w:hAnsi="Times New Roman" w:cs="Times New Roman"/>
          </w:rPr>
          <w:delText>2.01</w:delText>
        </w:r>
        <w:r w:rsidR="000A5151" w:rsidDel="0098379B">
          <w:rPr>
            <w:rFonts w:ascii="Times New Roman" w:hAnsi="Times New Roman" w:cs="Times New Roman"/>
          </w:rPr>
          <w:delText>, P = .0</w:delText>
        </w:r>
        <w:r w:rsidR="00AC30B5" w:rsidDel="0098379B">
          <w:rPr>
            <w:rFonts w:ascii="Times New Roman" w:hAnsi="Times New Roman" w:cs="Times New Roman"/>
          </w:rPr>
          <w:delText>57</w:delText>
        </w:r>
        <w:r w:rsidR="000A5151" w:rsidDel="0098379B">
          <w:rPr>
            <w:rFonts w:ascii="Times New Roman" w:hAnsi="Times New Roman" w:cs="Times New Roman"/>
          </w:rPr>
          <w:delText xml:space="preserve"> for NW) (Figure </w:delText>
        </w:r>
        <w:r w:rsidR="00F80C17" w:rsidDel="0098379B">
          <w:rPr>
            <w:rFonts w:ascii="Times New Roman" w:hAnsi="Times New Roman" w:cs="Times New Roman"/>
          </w:rPr>
          <w:delText>A</w:delText>
        </w:r>
        <w:r w:rsidR="0098355F" w:rsidDel="0098379B">
          <w:rPr>
            <w:rFonts w:ascii="Times New Roman" w:hAnsi="Times New Roman" w:cs="Times New Roman"/>
          </w:rPr>
          <w:delText>3</w:delText>
        </w:r>
        <w:r w:rsidR="000A5151" w:rsidDel="0098379B">
          <w:rPr>
            <w:rFonts w:ascii="Times New Roman" w:hAnsi="Times New Roman" w:cs="Times New Roman"/>
          </w:rPr>
          <w:delText>b)</w:delText>
        </w:r>
      </w:del>
      <w:r w:rsidR="000A5151">
        <w:rPr>
          <w:rFonts w:ascii="Times New Roman" w:hAnsi="Times New Roman" w:cs="Times New Roman"/>
        </w:rPr>
        <w:t>.</w:t>
      </w:r>
    </w:p>
    <w:p w14:paraId="4901E6D5" w14:textId="51DE991C" w:rsidR="00602072" w:rsidRPr="00B67300" w:rsidRDefault="00B67300" w:rsidP="00D45535">
      <w:pPr>
        <w:spacing w:line="480" w:lineRule="auto"/>
        <w:ind w:firstLine="720"/>
        <w:rPr>
          <w:rFonts w:ascii="Times New Roman" w:hAnsi="Times New Roman" w:cs="Times New Roman"/>
        </w:rPr>
      </w:pPr>
      <w:r>
        <w:rPr>
          <w:rFonts w:ascii="Times New Roman" w:hAnsi="Times New Roman" w:cs="Times New Roman"/>
        </w:rPr>
        <w:t xml:space="preserve">SDC can be used to calculate the proportion of stand-replacing effects in a given fire greater than a critical dispersal distance threshold in from the patch edge. This proportion can thus be used to calculate the area in a given fire </w:t>
      </w:r>
      <w:ins w:id="218" w:author="Scott" w:date="2017-08-22T14:24:00Z">
        <w:r w:rsidR="00263C70">
          <w:rPr>
            <w:rFonts w:ascii="Times New Roman" w:hAnsi="Times New Roman" w:cs="Times New Roman"/>
          </w:rPr>
          <w:t xml:space="preserve">that </w:t>
        </w:r>
      </w:ins>
      <w:r w:rsidR="00AE4A3A">
        <w:rPr>
          <w:rFonts w:ascii="Times New Roman" w:hAnsi="Times New Roman" w:cs="Times New Roman"/>
        </w:rPr>
        <w:t xml:space="preserve">will likely be void of substantive natural conifer regeneration. When we calculated this area of potential “forest loss” </w:t>
      </w:r>
      <w:r>
        <w:rPr>
          <w:rFonts w:ascii="Times New Roman" w:hAnsi="Times New Roman" w:cs="Times New Roman"/>
        </w:rPr>
        <w:t xml:space="preserve">for all fires in our study using a common dispersal distance threshold of 120 m </w:t>
      </w:r>
      <w:r>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found that </w:t>
      </w:r>
      <w:r>
        <w:rPr>
          <w:rFonts w:ascii="Times New Roman" w:hAnsi="Times New Roman" w:cs="Times New Roman"/>
        </w:rPr>
        <w:lastRenderedPageBreak/>
        <w:t xml:space="preserve">over 80,000 ha of stand-replacing fire in the study area </w:t>
      </w:r>
      <w:r w:rsidR="00AE4A3A">
        <w:rPr>
          <w:rFonts w:ascii="Times New Roman" w:hAnsi="Times New Roman" w:cs="Times New Roman"/>
        </w:rPr>
        <w:t xml:space="preserve">since 1984 </w:t>
      </w:r>
      <w:r>
        <w:rPr>
          <w:rFonts w:ascii="Times New Roman" w:hAnsi="Times New Roman" w:cs="Times New Roman"/>
        </w:rPr>
        <w:t xml:space="preserve">occurred </w:t>
      </w:r>
      <w:r w:rsidR="00AE4A3A">
        <w:rPr>
          <w:rFonts w:ascii="Times New Roman" w:hAnsi="Times New Roman" w:cs="Times New Roman"/>
        </w:rPr>
        <w:t>more</w:t>
      </w:r>
      <w:r>
        <w:rPr>
          <w:rFonts w:ascii="Times New Roman" w:hAnsi="Times New Roman" w:cs="Times New Roman"/>
        </w:rPr>
        <w:t xml:space="preserve"> than 120 m from a patch edge, with most of that area concentrated in fires managed by USFS (Figure </w:t>
      </w:r>
      <w:ins w:id="219" w:author="Miller, Jay D -FS" w:date="2017-08-25T08:40:00Z">
        <w:r w:rsidR="003E2C9A">
          <w:rPr>
            <w:rFonts w:ascii="Times New Roman" w:hAnsi="Times New Roman" w:cs="Times New Roman"/>
          </w:rPr>
          <w:t>5</w:t>
        </w:r>
      </w:ins>
      <w:del w:id="220" w:author="Miller, Jay D -FS" w:date="2017-08-25T08:40:00Z">
        <w:r w:rsidR="006F457E" w:rsidDel="003E2C9A">
          <w:rPr>
            <w:rFonts w:ascii="Times New Roman" w:hAnsi="Times New Roman" w:cs="Times New Roman"/>
          </w:rPr>
          <w:delText>4</w:delText>
        </w:r>
      </w:del>
      <w:r>
        <w:rPr>
          <w:rFonts w:ascii="Times New Roman" w:hAnsi="Times New Roman" w:cs="Times New Roman"/>
        </w:rPr>
        <w:t>).</w:t>
      </w:r>
      <w:r w:rsidR="008678A5">
        <w:rPr>
          <w:rFonts w:ascii="Times New Roman" w:hAnsi="Times New Roman" w:cs="Times New Roman"/>
        </w:rPr>
        <w:t xml:space="preserve"> </w:t>
      </w:r>
      <w:ins w:id="221" w:author="Jens Stevens" w:date="2017-08-20T10:35:00Z">
        <w:r w:rsidR="008678A5">
          <w:rPr>
            <w:rFonts w:ascii="Times New Roman" w:hAnsi="Times New Roman" w:cs="Times New Roman"/>
          </w:rPr>
          <w:t xml:space="preserve">This area represents 12.6% of total area burned for CDF fires, </w:t>
        </w:r>
      </w:ins>
      <w:ins w:id="222" w:author="Malcolm North" w:date="2017-08-26T07:37:00Z">
        <w:r w:rsidR="00A97187">
          <w:rPr>
            <w:rFonts w:ascii="Times New Roman" w:hAnsi="Times New Roman" w:cs="Times New Roman"/>
          </w:rPr>
          <w:t xml:space="preserve">7.8% of total area burned for USFS fires </w:t>
        </w:r>
        <w:r w:rsidR="00A97187">
          <w:rPr>
            <w:rFonts w:ascii="Times New Roman" w:hAnsi="Times New Roman" w:cs="Times New Roman"/>
          </w:rPr>
          <w:t xml:space="preserve">and </w:t>
        </w:r>
      </w:ins>
      <w:ins w:id="223" w:author="Jens Stevens" w:date="2017-08-20T10:35:00Z">
        <w:r w:rsidR="008678A5">
          <w:rPr>
            <w:rFonts w:ascii="Times New Roman" w:hAnsi="Times New Roman" w:cs="Times New Roman"/>
          </w:rPr>
          <w:t>3.0% of total area burned for NPS fires</w:t>
        </w:r>
      </w:ins>
      <w:ins w:id="224" w:author="Malcolm North" w:date="2017-08-26T07:37:00Z">
        <w:r w:rsidR="00A97187">
          <w:rPr>
            <w:rFonts w:ascii="Times New Roman" w:hAnsi="Times New Roman" w:cs="Times New Roman"/>
          </w:rPr>
          <w:t xml:space="preserve"> </w:t>
        </w:r>
      </w:ins>
      <w:ins w:id="225" w:author="Jens Stevens" w:date="2017-08-20T10:35:00Z">
        <w:del w:id="226" w:author="Malcolm North" w:date="2017-08-26T07:37:00Z">
          <w:r w:rsidR="008678A5" w:rsidDel="00A97187">
            <w:rPr>
              <w:rFonts w:ascii="Times New Roman" w:hAnsi="Times New Roman" w:cs="Times New Roman"/>
            </w:rPr>
            <w:delText xml:space="preserve">, and 7.8% of total area burned for USFS fires </w:delText>
          </w:r>
        </w:del>
        <w:r w:rsidR="008678A5">
          <w:rPr>
            <w:rFonts w:ascii="Times New Roman" w:hAnsi="Times New Roman" w:cs="Times New Roman"/>
          </w:rPr>
          <w:t xml:space="preserve">(Figure </w:t>
        </w:r>
      </w:ins>
      <w:commentRangeStart w:id="227"/>
      <w:ins w:id="228" w:author="Miller, Jay D -FS" w:date="2017-08-25T08:40:00Z">
        <w:r w:rsidR="003E2C9A">
          <w:rPr>
            <w:rFonts w:ascii="Times New Roman" w:hAnsi="Times New Roman" w:cs="Times New Roman"/>
          </w:rPr>
          <w:t>5</w:t>
        </w:r>
      </w:ins>
      <w:commentRangeEnd w:id="227"/>
      <w:r w:rsidR="00A97187">
        <w:rPr>
          <w:rStyle w:val="CommentReference"/>
        </w:rPr>
        <w:commentReference w:id="227"/>
      </w:r>
      <w:ins w:id="229" w:author="Jens Stevens" w:date="2017-08-20T10:35:00Z">
        <w:del w:id="230" w:author="Miller, Jay D -FS" w:date="2017-08-25T08:40:00Z">
          <w:r w:rsidR="008678A5" w:rsidDel="003E2C9A">
            <w:rPr>
              <w:rFonts w:ascii="Times New Roman" w:hAnsi="Times New Roman" w:cs="Times New Roman"/>
            </w:rPr>
            <w:delText>4</w:delText>
          </w:r>
        </w:del>
        <w:r w:rsidR="008678A5">
          <w:rPr>
            <w:rFonts w:ascii="Times New Roman" w:hAnsi="Times New Roman" w:cs="Times New Roman"/>
          </w:rPr>
          <w:t>).</w:t>
        </w:r>
      </w:ins>
    </w:p>
    <w:p w14:paraId="7FA4045B"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Discussion</w:t>
      </w:r>
    </w:p>
    <w:p w14:paraId="58C54ABC" w14:textId="2784016D" w:rsidR="0094262F" w:rsidRDefault="007E6B9A" w:rsidP="00D45535">
      <w:pPr>
        <w:spacing w:line="480" w:lineRule="auto"/>
        <w:ind w:firstLine="720"/>
        <w:rPr>
          <w:rFonts w:ascii="Times New Roman" w:hAnsi="Times New Roman" w:cs="Times New Roman"/>
        </w:rPr>
      </w:pPr>
      <w:r>
        <w:rPr>
          <w:rFonts w:ascii="Times New Roman" w:hAnsi="Times New Roman" w:cs="Times New Roman"/>
        </w:rPr>
        <w:t xml:space="preserve">The SDC tended towards smaller values (e.g. larger and less complex </w:t>
      </w:r>
      <w:r w:rsidR="00ED03C6">
        <w:rPr>
          <w:rFonts w:ascii="Times New Roman" w:hAnsi="Times New Roman" w:cs="Times New Roman"/>
        </w:rPr>
        <w:t>high</w:t>
      </w:r>
      <w:r w:rsidR="00EB3C66">
        <w:rPr>
          <w:rFonts w:ascii="Times New Roman" w:hAnsi="Times New Roman" w:cs="Times New Roman"/>
        </w:rPr>
        <w:t>-</w:t>
      </w:r>
      <w:r w:rsidR="00ED03C6">
        <w:rPr>
          <w:rFonts w:ascii="Times New Roman" w:hAnsi="Times New Roman" w:cs="Times New Roman"/>
        </w:rPr>
        <w:t xml:space="preserve">severity </w:t>
      </w:r>
      <w:r>
        <w:rPr>
          <w:rFonts w:ascii="Times New Roman" w:hAnsi="Times New Roman" w:cs="Times New Roman"/>
        </w:rPr>
        <w:t xml:space="preserve">patches) over time in fires managed for suppression, and on landscapes with a longer history of </w:t>
      </w:r>
      <w:r w:rsidR="00B104B6">
        <w:rPr>
          <w:rFonts w:ascii="Times New Roman" w:hAnsi="Times New Roman" w:cs="Times New Roman"/>
        </w:rPr>
        <w:t>suppressing almost all fires</w:t>
      </w:r>
      <w:r w:rsidR="0056630C">
        <w:rPr>
          <w:rFonts w:ascii="Times New Roman" w:hAnsi="Times New Roman" w:cs="Times New Roman"/>
        </w:rPr>
        <w:t xml:space="preserve"> (e.g. USFS)</w:t>
      </w:r>
      <w:r w:rsidR="0043647D">
        <w:rPr>
          <w:rFonts w:ascii="Times New Roman" w:hAnsi="Times New Roman" w:cs="Times New Roman"/>
        </w:rPr>
        <w:t xml:space="preserve"> </w:t>
      </w:r>
      <w:r w:rsidR="0043647D">
        <w:rPr>
          <w:rFonts w:ascii="Times New Roman" w:hAnsi="Times New Roman" w:cs="Times New Roman"/>
        </w:rPr>
        <w:fldChar w:fldCharType="begin">
          <w:fldData xml:space="preserve">PEVuZE5vdGU+PENpdGU+PEF1dGhvcj5TdGVwaGVuczwvQXV0aG9yPjxZZWFyPjIwMDU8L1llYXI+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Z2VzPjUzMi01NDI8L3BhZ2VzPjx2b2x1bWU+MTU8L3ZvbHVtZT48bnVtYmVyPjI8L251bWJlcj48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</w:fldData>
        </w:fldChar>
      </w:r>
      <w:r w:rsidR="00A043A9">
        <w:rPr>
          <w:rFonts w:ascii="Times New Roman" w:hAnsi="Times New Roman" w:cs="Times New Roman"/>
        </w:rPr>
        <w:instrText xml:space="preserve"> ADDIN EN.CITE </w:instrText>
      </w:r>
      <w:r w:rsidR="00A043A9">
        <w:rPr>
          <w:rFonts w:ascii="Times New Roman" w:hAnsi="Times New Roman" w:cs="Times New Roman"/>
        </w:rPr>
        <w:fldChar w:fldCharType="begin">
          <w:fldData xml:space="preserve">PEVuZE5vdGU+PENpdGU+PEF1dGhvcj5TdGVwaGVuczwvQXV0aG9yPjxZZWFyPjIwMDU8L1llYXI+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Z2VzPjUzMi01NDI8L3BhZ2VzPjx2b2x1bWU+MTU8L3ZvbHVtZT48bnVtYmVyPjI8L251bWJlcj48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</w:fldData>
        </w:fldChar>
      </w:r>
      <w:r w:rsidR="00A043A9">
        <w:rPr>
          <w:rFonts w:ascii="Times New Roman" w:hAnsi="Times New Roman" w:cs="Times New Roman"/>
        </w:rPr>
        <w:instrText xml:space="preserve"> ADDIN EN.CITE.DATA </w:instrText>
      </w:r>
      <w:r w:rsidR="00A043A9">
        <w:rPr>
          <w:rFonts w:ascii="Times New Roman" w:hAnsi="Times New Roman" w:cs="Times New Roman"/>
        </w:rPr>
      </w:r>
      <w:r w:rsidR="00A043A9">
        <w:rPr>
          <w:rFonts w:ascii="Times New Roman" w:hAnsi="Times New Roman" w:cs="Times New Roman"/>
        </w:rPr>
        <w:fldChar w:fldCharType="end"/>
      </w:r>
      <w:r w:rsidR="0043647D">
        <w:rPr>
          <w:rFonts w:ascii="Times New Roman" w:hAnsi="Times New Roman" w:cs="Times New Roman"/>
        </w:rPr>
      </w:r>
      <w:r w:rsidR="0043647D">
        <w:rPr>
          <w:rFonts w:ascii="Times New Roman" w:hAnsi="Times New Roman" w:cs="Times New Roman"/>
        </w:rPr>
        <w:fldChar w:fldCharType="separate"/>
      </w:r>
      <w:r w:rsidR="00A043A9">
        <w:rPr>
          <w:rFonts w:ascii="Times New Roman" w:hAnsi="Times New Roman" w:cs="Times New Roman"/>
          <w:noProof/>
        </w:rPr>
        <w:t>(</w:t>
      </w:r>
      <w:hyperlink w:anchor="_ENREF_46" w:tooltip="Stephens, 2005 #470" w:history="1">
        <w:r w:rsidR="00415143">
          <w:rPr>
            <w:rFonts w:ascii="Times New Roman" w:hAnsi="Times New Roman" w:cs="Times New Roman"/>
            <w:noProof/>
          </w:rPr>
          <w:t>Stephens and Ruth, 2005</w:t>
        </w:r>
      </w:hyperlink>
      <w:r w:rsidR="00A043A9">
        <w:rPr>
          <w:rFonts w:ascii="Times New Roman" w:hAnsi="Times New Roman" w:cs="Times New Roman"/>
          <w:noProof/>
        </w:rPr>
        <w:t xml:space="preserve">; </w:t>
      </w:r>
      <w:hyperlink w:anchor="_ENREF_52" w:tooltip="van Wagtendonk, 2007 #3465" w:history="1">
        <w:r w:rsidR="00415143">
          <w:rPr>
            <w:rFonts w:ascii="Times New Roman" w:hAnsi="Times New Roman" w:cs="Times New Roman"/>
            <w:noProof/>
          </w:rPr>
          <w:t>van Wagtendonk, 2007</w:t>
        </w:r>
      </w:hyperlink>
      <w:r w:rsidR="00A043A9">
        <w:rPr>
          <w:rFonts w:ascii="Times New Roman" w:hAnsi="Times New Roman" w:cs="Times New Roman"/>
          <w:noProof/>
        </w:rPr>
        <w:t xml:space="preserve">; </w:t>
      </w:r>
      <w:hyperlink w:anchor="_ENREF_25" w:tooltip="Meyer, 2015 #3487" w:history="1">
        <w:r w:rsidR="00415143">
          <w:rPr>
            <w:rFonts w:ascii="Times New Roman" w:hAnsi="Times New Roman" w:cs="Times New Roman"/>
            <w:noProof/>
          </w:rPr>
          <w:t>Meyer, 2015</w:t>
        </w:r>
      </w:hyperlink>
      <w:r w:rsidR="00A043A9">
        <w:rPr>
          <w:rFonts w:ascii="Times New Roman" w:hAnsi="Times New Roman" w:cs="Times New Roman"/>
          <w:noProof/>
        </w:rPr>
        <w:t>)</w:t>
      </w:r>
      <w:r w:rsidR="0043647D">
        <w:rPr>
          <w:rFonts w:ascii="Times New Roman" w:hAnsi="Times New Roman" w:cs="Times New Roman"/>
        </w:rPr>
        <w:fldChar w:fldCharType="end"/>
      </w:r>
      <w:r w:rsidR="0043647D">
        <w:rPr>
          <w:rFonts w:ascii="Times New Roman" w:hAnsi="Times New Roman" w:cs="Times New Roman"/>
        </w:rPr>
        <w:t>.</w:t>
      </w:r>
      <w:r w:rsidR="00250498">
        <w:rPr>
          <w:rFonts w:ascii="Times New Roman" w:hAnsi="Times New Roman" w:cs="Times New Roman"/>
        </w:rPr>
        <w:t xml:space="preserve"> </w:t>
      </w:r>
      <w:r>
        <w:rPr>
          <w:rFonts w:ascii="Times New Roman" w:hAnsi="Times New Roman" w:cs="Times New Roman"/>
        </w:rPr>
        <w:t xml:space="preserve">These broad trends are </w:t>
      </w:r>
      <w:r w:rsidR="006829C0">
        <w:rPr>
          <w:rFonts w:ascii="Times New Roman" w:hAnsi="Times New Roman" w:cs="Times New Roman"/>
        </w:rPr>
        <w:t xml:space="preserve">generally </w:t>
      </w:r>
      <w:r>
        <w:rPr>
          <w:rFonts w:ascii="Times New Roman" w:hAnsi="Times New Roman" w:cs="Times New Roman"/>
        </w:rPr>
        <w:t xml:space="preserve">consistent with previous work documenting increases in the percentage of stand-replacing effects within a fire </w:t>
      </w:r>
      <w:r w:rsidR="0056630C">
        <w:rPr>
          <w:rFonts w:ascii="Times New Roman" w:hAnsi="Times New Roman" w:cs="Times New Roman"/>
        </w:rPr>
        <w:t xml:space="preserve">over time, and on </w:t>
      </w:r>
      <w:r w:rsidR="006829C0">
        <w:rPr>
          <w:rFonts w:ascii="Times New Roman" w:hAnsi="Times New Roman" w:cs="Times New Roman"/>
        </w:rPr>
        <w:t>USFS</w:t>
      </w:r>
      <w:r w:rsidR="0056630C">
        <w:rPr>
          <w:rFonts w:ascii="Times New Roman" w:hAnsi="Times New Roman" w:cs="Times New Roman"/>
        </w:rPr>
        <w:t xml:space="preserve"> land rather than </w:t>
      </w:r>
      <w:r w:rsidR="006829C0">
        <w:rPr>
          <w:rFonts w:ascii="Times New Roman" w:hAnsi="Times New Roman" w:cs="Times New Roman"/>
        </w:rPr>
        <w:t>NPS</w:t>
      </w:r>
      <w:r w:rsidR="0056630C">
        <w:rPr>
          <w:rFonts w:ascii="Times New Roman" w:hAnsi="Times New Roman" w:cs="Times New Roman"/>
        </w:rPr>
        <w:t xml:space="preserve"> land </w:t>
      </w:r>
      <w:r w:rsidR="00865B3B">
        <w:rPr>
          <w:rFonts w:ascii="Times New Roman" w:hAnsi="Times New Roman" w:cs="Times New Roman"/>
        </w:rPr>
        <w:t xml:space="preserve">in the Sierra Nevada </w:t>
      </w:r>
      <w:commentRangeStart w:id="231"/>
      <w:r w:rsidR="0056630C">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YyI+IGV0IGFsLjwvc3R5bGU+LCAyMDA5YjsgTWlsbGVyPHN0eWxlIGZhY2U9Iml0YWxpYyI+IGV0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==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YyI+IGV0IGFsLjwvc3R5bGU+LCAyMDA5YjsgTWlsbGVyPHN0eWxlIGZhY2U9Iml0YWxpYyI+IGV0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==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56630C">
        <w:rPr>
          <w:rFonts w:ascii="Times New Roman" w:hAnsi="Times New Roman" w:cs="Times New Roman"/>
        </w:rPr>
      </w:r>
      <w:r w:rsidR="0056630C">
        <w:rPr>
          <w:rFonts w:ascii="Times New Roman" w:hAnsi="Times New Roman" w:cs="Times New Roman"/>
        </w:rPr>
        <w:fldChar w:fldCharType="separate"/>
      </w:r>
      <w:r w:rsidR="00BD2BAD">
        <w:rPr>
          <w:rFonts w:ascii="Times New Roman" w:hAnsi="Times New Roman" w:cs="Times New Roman"/>
          <w:noProof/>
        </w:rPr>
        <w:t>(</w:t>
      </w:r>
      <w:hyperlink w:anchor="_ENREF_31" w:tooltip="Miller, 2009 #5"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2009b</w:t>
        </w:r>
      </w:hyperlink>
      <w:r w:rsidR="00BD2BAD">
        <w:rPr>
          <w:rFonts w:ascii="Times New Roman" w:hAnsi="Times New Roman" w:cs="Times New Roman"/>
          <w:noProof/>
        </w:rPr>
        <w:t xml:space="preserve">; </w:t>
      </w:r>
      <w:hyperlink w:anchor="_ENREF_27" w:tooltip="Miller, 2012 #2190"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2012a</w:t>
        </w:r>
      </w:hyperlink>
      <w:r w:rsidR="00BD2BAD">
        <w:rPr>
          <w:rFonts w:ascii="Times New Roman" w:hAnsi="Times New Roman" w:cs="Times New Roman"/>
          <w:noProof/>
        </w:rPr>
        <w:t xml:space="preserve">; </w:t>
      </w:r>
      <w:hyperlink w:anchor="_ENREF_30" w:tooltip="Miller, 2012 #1699" w:history="1">
        <w:r w:rsidR="00415143">
          <w:rPr>
            <w:rFonts w:ascii="Times New Roman" w:hAnsi="Times New Roman" w:cs="Times New Roman"/>
            <w:noProof/>
          </w:rPr>
          <w:t>Miller and Safford, 2012</w:t>
        </w:r>
      </w:hyperlink>
      <w:del w:id="232" w:author="Miller, Jay D -FS" w:date="2017-08-25T09:27:00Z">
        <w:r w:rsidR="00BD2BAD" w:rsidDel="00C42E61">
          <w:rPr>
            <w:rFonts w:ascii="Times New Roman" w:hAnsi="Times New Roman" w:cs="Times New Roman"/>
            <w:noProof/>
          </w:rPr>
          <w:delText xml:space="preserve">; </w:delText>
        </w:r>
        <w:r w:rsidR="003E2C9A" w:rsidDel="00C42E61">
          <w:fldChar w:fldCharType="begin"/>
        </w:r>
        <w:r w:rsidR="003E2C9A" w:rsidDel="00C42E61">
          <w:delInstrText xml:space="preserve"> HYPERLINK \l "_ENREF_32" \o "Miller, 2012 #1123" </w:delInstrText>
        </w:r>
        <w:r w:rsidR="003E2C9A" w:rsidDel="00C42E61">
          <w:fldChar w:fldCharType="separate"/>
        </w:r>
        <w:r w:rsidR="00415143" w:rsidDel="00C42E61">
          <w:rPr>
            <w:rFonts w:ascii="Times New Roman" w:hAnsi="Times New Roman" w:cs="Times New Roman"/>
            <w:noProof/>
          </w:rPr>
          <w:delText>Miller</w:delText>
        </w:r>
        <w:r w:rsidR="00415143" w:rsidRPr="00BD2BAD" w:rsidDel="00C42E61">
          <w:rPr>
            <w:rFonts w:ascii="Times New Roman" w:hAnsi="Times New Roman" w:cs="Times New Roman"/>
            <w:i/>
            <w:noProof/>
          </w:rPr>
          <w:delText xml:space="preserve"> et al.</w:delText>
        </w:r>
        <w:r w:rsidR="00415143" w:rsidDel="00C42E61">
          <w:rPr>
            <w:rFonts w:ascii="Times New Roman" w:hAnsi="Times New Roman" w:cs="Times New Roman"/>
            <w:noProof/>
          </w:rPr>
          <w:delText>, 2012b</w:delText>
        </w:r>
        <w:r w:rsidR="003E2C9A" w:rsidDel="00C42E61">
          <w:rPr>
            <w:rFonts w:ascii="Times New Roman" w:hAnsi="Times New Roman" w:cs="Times New Roman"/>
            <w:noProof/>
          </w:rPr>
          <w:fldChar w:fldCharType="end"/>
        </w:r>
      </w:del>
      <w:r w:rsidR="00BD2BAD">
        <w:rPr>
          <w:rFonts w:ascii="Times New Roman" w:hAnsi="Times New Roman" w:cs="Times New Roman"/>
          <w:noProof/>
        </w:rPr>
        <w:t>)</w:t>
      </w:r>
      <w:r w:rsidR="0056630C">
        <w:rPr>
          <w:rFonts w:ascii="Times New Roman" w:hAnsi="Times New Roman" w:cs="Times New Roman"/>
        </w:rPr>
        <w:fldChar w:fldCharType="end"/>
      </w:r>
      <w:commentRangeEnd w:id="231"/>
      <w:r w:rsidR="00C42E61">
        <w:rPr>
          <w:rStyle w:val="CommentReference"/>
        </w:rPr>
        <w:commentReference w:id="231"/>
      </w:r>
      <w:r w:rsidR="0056630C">
        <w:rPr>
          <w:rFonts w:ascii="Times New Roman" w:hAnsi="Times New Roman" w:cs="Times New Roman"/>
        </w:rPr>
        <w:t>. However, in corroborating this previous work</w:t>
      </w:r>
      <w:ins w:id="233" w:author="Jens Stevens" w:date="2017-08-16T18:37:00Z">
        <w:r w:rsidR="009E0AF4">
          <w:rPr>
            <w:rFonts w:ascii="Times New Roman" w:hAnsi="Times New Roman" w:cs="Times New Roman"/>
          </w:rPr>
          <w:t>,</w:t>
        </w:r>
      </w:ins>
      <w:r w:rsidR="0056630C">
        <w:rPr>
          <w:rFonts w:ascii="Times New Roman" w:hAnsi="Times New Roman" w:cs="Times New Roman"/>
        </w:rPr>
        <w:t xml:space="preserve"> our results provide important additional information, because </w:t>
      </w:r>
      <w:del w:id="234" w:author="Malcolm North" w:date="2017-08-26T07:42:00Z">
        <w:r w:rsidR="0056630C" w:rsidDel="00C25EA2">
          <w:rPr>
            <w:rFonts w:ascii="Times New Roman" w:hAnsi="Times New Roman" w:cs="Times New Roman"/>
          </w:rPr>
          <w:delText xml:space="preserve">for the first time </w:delText>
        </w:r>
      </w:del>
      <w:r w:rsidR="0056630C">
        <w:rPr>
          <w:rFonts w:ascii="Times New Roman" w:hAnsi="Times New Roman" w:cs="Times New Roman"/>
        </w:rPr>
        <w:t xml:space="preserve">we </w:t>
      </w:r>
      <w:del w:id="235" w:author="Malcolm North" w:date="2017-08-26T07:42:00Z">
        <w:r w:rsidR="0056630C" w:rsidDel="00C25EA2">
          <w:rPr>
            <w:rFonts w:ascii="Times New Roman" w:hAnsi="Times New Roman" w:cs="Times New Roman"/>
          </w:rPr>
          <w:delText xml:space="preserve">are </w:delText>
        </w:r>
      </w:del>
      <w:del w:id="236" w:author="Malcolm North" w:date="2017-08-26T07:43:00Z">
        <w:r w:rsidR="0056630C" w:rsidDel="00C25EA2">
          <w:rPr>
            <w:rFonts w:ascii="Times New Roman" w:hAnsi="Times New Roman" w:cs="Times New Roman"/>
          </w:rPr>
          <w:delText>describing</w:delText>
        </w:r>
      </w:del>
      <w:ins w:id="237" w:author="Malcolm North" w:date="2017-08-26T07:43:00Z">
        <w:r w:rsidR="00C25EA2">
          <w:rPr>
            <w:rFonts w:ascii="Times New Roman" w:hAnsi="Times New Roman" w:cs="Times New Roman"/>
          </w:rPr>
          <w:t>quantify</w:t>
        </w:r>
      </w:ins>
      <w:r w:rsidR="0056630C">
        <w:rPr>
          <w:rFonts w:ascii="Times New Roman" w:hAnsi="Times New Roman" w:cs="Times New Roman"/>
        </w:rPr>
        <w:t xml:space="preserve"> changes in the spatial patterns of stand-replacing fire that directly reflect changes in post-fire regeneration potential</w:t>
      </w:r>
      <w:r w:rsidR="00D1680F">
        <w:rPr>
          <w:rFonts w:ascii="Times New Roman" w:hAnsi="Times New Roman" w:cs="Times New Roman"/>
        </w:rPr>
        <w:t xml:space="preserve"> (e.g. distance to seed source)</w:t>
      </w:r>
      <w:r w:rsidR="0085098C">
        <w:rPr>
          <w:rFonts w:ascii="Times New Roman" w:hAnsi="Times New Roman" w:cs="Times New Roman"/>
        </w:rPr>
        <w:t xml:space="preserve"> and </w:t>
      </w:r>
      <w:r w:rsidR="00AE4A3A">
        <w:rPr>
          <w:rFonts w:ascii="Times New Roman" w:hAnsi="Times New Roman" w:cs="Times New Roman"/>
        </w:rPr>
        <w:t>potential loss of conifer forest, at least in the near term.</w:t>
      </w:r>
    </w:p>
    <w:p w14:paraId="270CC83F" w14:textId="6DF99008" w:rsidR="007E6B9A" w:rsidRDefault="0056630C" w:rsidP="00D45535">
      <w:pPr>
        <w:spacing w:line="480" w:lineRule="auto"/>
        <w:ind w:firstLine="720"/>
        <w:rPr>
          <w:rFonts w:ascii="Times New Roman" w:hAnsi="Times New Roman" w:cs="Times New Roman"/>
        </w:rPr>
      </w:pPr>
      <w:r>
        <w:rPr>
          <w:rFonts w:ascii="Times New Roman" w:hAnsi="Times New Roman" w:cs="Times New Roman"/>
        </w:rPr>
        <w:t xml:space="preserve">The advantage of SDC over metrics such as percent high-severity is that fires with </w:t>
      </w:r>
      <w:r w:rsidR="0085098C">
        <w:rPr>
          <w:rFonts w:ascii="Times New Roman" w:hAnsi="Times New Roman" w:cs="Times New Roman"/>
        </w:rPr>
        <w:t>similar percentages</w:t>
      </w:r>
      <w:r>
        <w:rPr>
          <w:rFonts w:ascii="Times New Roman" w:hAnsi="Times New Roman" w:cs="Times New Roman"/>
        </w:rPr>
        <w:t xml:space="preserve"> can have dramatically di</w:t>
      </w:r>
      <w:r w:rsidR="00883AF7">
        <w:rPr>
          <w:rFonts w:ascii="Times New Roman" w:hAnsi="Times New Roman" w:cs="Times New Roman"/>
        </w:rPr>
        <w:t xml:space="preserve">fferent </w:t>
      </w:r>
      <w:ins w:id="238" w:author="Malcolm North" w:date="2017-08-26T07:45:00Z">
        <w:r w:rsidR="00C25EA2">
          <w:rPr>
            <w:rFonts w:ascii="Times New Roman" w:hAnsi="Times New Roman" w:cs="Times New Roman"/>
          </w:rPr>
          <w:t xml:space="preserve">patch sizes that affect </w:t>
        </w:r>
      </w:ins>
      <w:ins w:id="239" w:author="Malcolm North" w:date="2017-08-26T07:46:00Z">
        <w:r w:rsidR="00C25EA2">
          <w:rPr>
            <w:rFonts w:ascii="Times New Roman" w:hAnsi="Times New Roman" w:cs="Times New Roman"/>
          </w:rPr>
          <w:t xml:space="preserve">ecosystem recovery </w:t>
        </w:r>
      </w:ins>
      <w:del w:id="240" w:author="Malcolm North" w:date="2017-08-26T07:46:00Z">
        <w:r w:rsidR="00883AF7" w:rsidDel="00C25EA2">
          <w:rPr>
            <w:rFonts w:ascii="Times New Roman" w:hAnsi="Times New Roman" w:cs="Times New Roman"/>
          </w:rPr>
          <w:delText xml:space="preserve">SDC values </w:delText>
        </w:r>
      </w:del>
      <w:r w:rsidR="00883AF7">
        <w:rPr>
          <w:rFonts w:ascii="Times New Roman" w:hAnsi="Times New Roman" w:cs="Times New Roman"/>
        </w:rPr>
        <w:t xml:space="preserve">(Figure </w:t>
      </w:r>
      <w:del w:id="241" w:author="Jens Stevens" w:date="2017-08-19T18:03:00Z">
        <w:r w:rsidR="00883AF7" w:rsidDel="00B657E6">
          <w:rPr>
            <w:rFonts w:ascii="Times New Roman" w:hAnsi="Times New Roman" w:cs="Times New Roman"/>
          </w:rPr>
          <w:delText>2</w:delText>
        </w:r>
      </w:del>
      <w:ins w:id="242" w:author="Jens Stevens" w:date="2017-08-19T18:03:00Z">
        <w:r w:rsidR="00B657E6">
          <w:rPr>
            <w:rFonts w:ascii="Times New Roman" w:hAnsi="Times New Roman" w:cs="Times New Roman"/>
          </w:rPr>
          <w:t>3</w:t>
        </w:r>
      </w:ins>
      <w:r w:rsidR="00D1680F">
        <w:rPr>
          <w:rFonts w:ascii="Times New Roman" w:hAnsi="Times New Roman" w:cs="Times New Roman"/>
        </w:rPr>
        <w:t>)</w:t>
      </w:r>
      <w:r>
        <w:rPr>
          <w:rFonts w:ascii="Times New Roman" w:hAnsi="Times New Roman" w:cs="Times New Roman"/>
        </w:rPr>
        <w:t>.</w:t>
      </w:r>
      <w:r w:rsidR="00883AF7">
        <w:rPr>
          <w:rFonts w:ascii="Times New Roman" w:hAnsi="Times New Roman" w:cs="Times New Roman"/>
        </w:rPr>
        <w:t xml:space="preserve"> This can be visualized in Figure </w:t>
      </w:r>
      <w:ins w:id="243" w:author="Miller, Jay D -FS" w:date="2017-08-25T09:41:00Z">
        <w:r w:rsidR="005148CB">
          <w:rPr>
            <w:rFonts w:ascii="Times New Roman" w:hAnsi="Times New Roman" w:cs="Times New Roman"/>
          </w:rPr>
          <w:t>6</w:t>
        </w:r>
      </w:ins>
      <w:del w:id="244" w:author="Miller, Jay D -FS" w:date="2017-08-25T09:40:00Z">
        <w:r w:rsidR="006F457E" w:rsidDel="005148CB">
          <w:rPr>
            <w:rFonts w:ascii="Times New Roman" w:hAnsi="Times New Roman" w:cs="Times New Roman"/>
          </w:rPr>
          <w:delText>5</w:delText>
        </w:r>
      </w:del>
      <w:r w:rsidR="00883AF7">
        <w:rPr>
          <w:rFonts w:ascii="Times New Roman" w:hAnsi="Times New Roman" w:cs="Times New Roman"/>
        </w:rPr>
        <w:t xml:space="preserve">, which </w:t>
      </w:r>
      <w:r w:rsidR="006F457E">
        <w:rPr>
          <w:rFonts w:ascii="Times New Roman" w:hAnsi="Times New Roman" w:cs="Times New Roman"/>
        </w:rPr>
        <w:t>illustrates</w:t>
      </w:r>
      <w:r w:rsidR="00883AF7">
        <w:rPr>
          <w:rFonts w:ascii="Times New Roman" w:hAnsi="Times New Roman" w:cs="Times New Roman"/>
        </w:rPr>
        <w:t xml:space="preserve"> a set of comparison fires with similar percent high-severity and similar fire area, but different spatial patterns and SDC values.</w:t>
      </w:r>
      <w:r>
        <w:rPr>
          <w:rFonts w:ascii="Times New Roman" w:hAnsi="Times New Roman" w:cs="Times New Roman"/>
        </w:rPr>
        <w:t xml:space="preserve"> SDC is </w:t>
      </w:r>
      <w:r w:rsidR="0043647D">
        <w:rPr>
          <w:rFonts w:ascii="Times New Roman" w:hAnsi="Times New Roman" w:cs="Times New Roman"/>
        </w:rPr>
        <w:t xml:space="preserve">a </w:t>
      </w:r>
      <w:r w:rsidR="00D1680F">
        <w:rPr>
          <w:rFonts w:ascii="Times New Roman" w:hAnsi="Times New Roman" w:cs="Times New Roman"/>
        </w:rPr>
        <w:t>useful</w:t>
      </w:r>
      <w:r w:rsidR="0043647D">
        <w:rPr>
          <w:rFonts w:ascii="Times New Roman" w:hAnsi="Times New Roman" w:cs="Times New Roman"/>
        </w:rPr>
        <w:t xml:space="preserve"> addition to this existing set of metrics</w:t>
      </w:r>
      <w:r w:rsidR="00D1680F">
        <w:rPr>
          <w:rFonts w:ascii="Times New Roman" w:hAnsi="Times New Roman" w:cs="Times New Roman"/>
        </w:rPr>
        <w:t xml:space="preserve"> </w:t>
      </w:r>
      <w:r w:rsidR="0043647D">
        <w:rPr>
          <w:rFonts w:ascii="Times New Roman" w:hAnsi="Times New Roman" w:cs="Times New Roman"/>
        </w:rPr>
        <w:t>because it is</w:t>
      </w:r>
      <w:r w:rsidR="00D1680F">
        <w:rPr>
          <w:rFonts w:ascii="Times New Roman" w:hAnsi="Times New Roman" w:cs="Times New Roman"/>
        </w:rPr>
        <w:t xml:space="preserve"> </w:t>
      </w:r>
      <w:r>
        <w:rPr>
          <w:rFonts w:ascii="Times New Roman" w:hAnsi="Times New Roman" w:cs="Times New Roman"/>
        </w:rPr>
        <w:t>a single metric</w:t>
      </w:r>
      <w:r w:rsidR="00D1680F">
        <w:rPr>
          <w:rFonts w:ascii="Times New Roman" w:hAnsi="Times New Roman" w:cs="Times New Roman"/>
        </w:rPr>
        <w:t>,</w:t>
      </w:r>
      <w:r>
        <w:rPr>
          <w:rFonts w:ascii="Times New Roman" w:hAnsi="Times New Roman" w:cs="Times New Roman"/>
        </w:rPr>
        <w:t xml:space="preserve"> comparable across a large number of fires</w:t>
      </w:r>
      <w:r w:rsidR="00D1680F">
        <w:rPr>
          <w:rFonts w:ascii="Times New Roman" w:hAnsi="Times New Roman" w:cs="Times New Roman"/>
        </w:rPr>
        <w:t>,</w:t>
      </w:r>
      <w:r>
        <w:rPr>
          <w:rFonts w:ascii="Times New Roman" w:hAnsi="Times New Roman" w:cs="Times New Roman"/>
        </w:rPr>
        <w:t xml:space="preserve"> that </w:t>
      </w:r>
      <w:r w:rsidR="00D1680F">
        <w:rPr>
          <w:rFonts w:ascii="Times New Roman" w:hAnsi="Times New Roman" w:cs="Times New Roman"/>
        </w:rPr>
        <w:t xml:space="preserve">simultaneously </w:t>
      </w:r>
      <w:r>
        <w:rPr>
          <w:rFonts w:ascii="Times New Roman" w:hAnsi="Times New Roman" w:cs="Times New Roman"/>
        </w:rPr>
        <w:t xml:space="preserve">accounts for </w:t>
      </w:r>
      <w:r w:rsidR="00D1680F">
        <w:rPr>
          <w:rFonts w:ascii="Times New Roman" w:hAnsi="Times New Roman" w:cs="Times New Roman"/>
        </w:rPr>
        <w:t xml:space="preserve">covariation in percent high-severity, area burned at high-severity, edge:area ratio of high-severity patches, and other metrics that are correlated with, but do not directly measure, the potential for dispersal limitation </w:t>
      </w:r>
      <w:r w:rsidR="00D1680F">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D1680F">
        <w:rPr>
          <w:rFonts w:ascii="Times New Roman" w:hAnsi="Times New Roman" w:cs="Times New Roman"/>
        </w:rPr>
        <w:fldChar w:fldCharType="separate"/>
      </w:r>
      <w:r w:rsidR="00BD2BAD">
        <w:rPr>
          <w:rFonts w:ascii="Times New Roman" w:hAnsi="Times New Roman" w:cs="Times New Roman"/>
          <w:noProof/>
        </w:rPr>
        <w:t>(</w:t>
      </w:r>
      <w:hyperlink w:anchor="_ENREF_8" w:tooltip="Collins, 2017 #3485" w:history="1">
        <w:r w:rsidR="00415143">
          <w:rPr>
            <w:rFonts w:ascii="Times New Roman" w:hAnsi="Times New Roman" w:cs="Times New Roman"/>
            <w:noProof/>
          </w:rPr>
          <w:t>Collins</w:t>
        </w:r>
        <w:r w:rsidR="00415143" w:rsidRPr="00BD2BAD">
          <w:rPr>
            <w:rFonts w:ascii="Times New Roman" w:hAnsi="Times New Roman" w:cs="Times New Roman"/>
            <w:i/>
            <w:noProof/>
          </w:rPr>
          <w:t xml:space="preserve"> et al.</w:t>
        </w:r>
        <w:r w:rsidR="00415143">
          <w:rPr>
            <w:rFonts w:ascii="Times New Roman" w:hAnsi="Times New Roman" w:cs="Times New Roman"/>
            <w:noProof/>
          </w:rPr>
          <w:t xml:space="preserve">, </w:t>
        </w:r>
        <w:r w:rsidR="00415143">
          <w:rPr>
            <w:rFonts w:ascii="Times New Roman" w:hAnsi="Times New Roman" w:cs="Times New Roman"/>
            <w:noProof/>
          </w:rPr>
          <w:lastRenderedPageBreak/>
          <w:t>2017</w:t>
        </w:r>
      </w:hyperlink>
      <w:r w:rsidR="00BD2BAD">
        <w:rPr>
          <w:rFonts w:ascii="Times New Roman" w:hAnsi="Times New Roman" w:cs="Times New Roman"/>
          <w:noProof/>
        </w:rPr>
        <w:t>)</w:t>
      </w:r>
      <w:r w:rsidR="00D1680F">
        <w:rPr>
          <w:rFonts w:ascii="Times New Roman" w:hAnsi="Times New Roman" w:cs="Times New Roman"/>
        </w:rPr>
        <w:fldChar w:fldCharType="end"/>
      </w:r>
      <w:r w:rsidR="00D1680F">
        <w:rPr>
          <w:rFonts w:ascii="Times New Roman" w:hAnsi="Times New Roman" w:cs="Times New Roman"/>
        </w:rPr>
        <w:t>.</w:t>
      </w:r>
      <w:r w:rsidR="0094262F">
        <w:rPr>
          <w:rFonts w:ascii="Times New Roman" w:hAnsi="Times New Roman" w:cs="Times New Roman"/>
        </w:rPr>
        <w:t xml:space="preserve"> It is this dispersal limitation and</w:t>
      </w:r>
      <w:r w:rsidR="0066140B">
        <w:rPr>
          <w:rFonts w:ascii="Times New Roman" w:hAnsi="Times New Roman" w:cs="Times New Roman"/>
        </w:rPr>
        <w:t xml:space="preserve"> resultant</w:t>
      </w:r>
      <w:r w:rsidR="0094262F">
        <w:rPr>
          <w:rFonts w:ascii="Times New Roman" w:hAnsi="Times New Roman" w:cs="Times New Roman"/>
        </w:rPr>
        <w:t xml:space="preserve"> lags in forest regeneration, rather than percentages of an area burning at high-severity </w:t>
      </w:r>
      <w:r w:rsidR="0094262F" w:rsidRPr="0094262F">
        <w:rPr>
          <w:rFonts w:ascii="Times New Roman" w:hAnsi="Times New Roman" w:cs="Times New Roman"/>
          <w:i/>
        </w:rPr>
        <w:t>per se</w:t>
      </w:r>
      <w:r w:rsidR="0094262F">
        <w:rPr>
          <w:rFonts w:ascii="Times New Roman" w:hAnsi="Times New Roman" w:cs="Times New Roman"/>
        </w:rPr>
        <w:t>, that</w:t>
      </w:r>
      <w:r w:rsidR="00EB3C66">
        <w:rPr>
          <w:rFonts w:ascii="Times New Roman" w:hAnsi="Times New Roman" w:cs="Times New Roman"/>
        </w:rPr>
        <w:t xml:space="preserve"> </w:t>
      </w:r>
      <w:r w:rsidR="00270F47">
        <w:rPr>
          <w:rFonts w:ascii="Times New Roman" w:hAnsi="Times New Roman" w:cs="Times New Roman"/>
        </w:rPr>
        <w:t>may</w:t>
      </w:r>
      <w:r w:rsidR="0094262F">
        <w:rPr>
          <w:rFonts w:ascii="Times New Roman" w:hAnsi="Times New Roman" w:cs="Times New Roman"/>
        </w:rPr>
        <w:t xml:space="preserve"> contribute to potential forest loss and </w:t>
      </w:r>
      <w:r w:rsidR="00270F47">
        <w:rPr>
          <w:rFonts w:ascii="Times New Roman" w:hAnsi="Times New Roman" w:cs="Times New Roman"/>
        </w:rPr>
        <w:t xml:space="preserve">establishment of </w:t>
      </w:r>
      <w:r w:rsidR="0094262F">
        <w:rPr>
          <w:rFonts w:ascii="Times New Roman" w:hAnsi="Times New Roman" w:cs="Times New Roman"/>
        </w:rPr>
        <w:t>alternative stable states</w:t>
      </w:r>
      <w:r w:rsidR="00E87DE1">
        <w:rPr>
          <w:rFonts w:ascii="Times New Roman" w:hAnsi="Times New Roman" w:cs="Times New Roman"/>
        </w:rPr>
        <w:t xml:space="preserve">. </w:t>
      </w:r>
      <w:r w:rsidR="0094262F">
        <w:rPr>
          <w:rFonts w:ascii="Times New Roman" w:hAnsi="Times New Roman" w:cs="Times New Roman"/>
        </w:rPr>
        <w:fldChar w:fldCharType="begin">
          <w:fldData xml:space="preserve">PEVuZE5vdGU+PENpdGU+PEF1dGhvcj5Db3Bwb2xldHRhPC9BdXRob3I+PFllYXI+MjAxNjwvWWVh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PEVuZE5vdGU+PENpdGU+PEF1dGhvcj5Db3Bwb2xldHRhPC9BdXRob3I+PFllYXI+MjAxNjwvWWVh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262F">
        <w:rPr>
          <w:rFonts w:ascii="Times New Roman" w:hAnsi="Times New Roman" w:cs="Times New Roman"/>
        </w:rPr>
      </w:r>
      <w:r w:rsidR="0094262F">
        <w:rPr>
          <w:rFonts w:ascii="Times New Roman" w:hAnsi="Times New Roman" w:cs="Times New Roman"/>
        </w:rPr>
        <w:fldChar w:fldCharType="separate"/>
      </w:r>
      <w:r w:rsidR="00BD2BAD">
        <w:rPr>
          <w:rFonts w:ascii="Times New Roman" w:hAnsi="Times New Roman" w:cs="Times New Roman"/>
          <w:noProof/>
        </w:rPr>
        <w:t>(</w:t>
      </w:r>
      <w:hyperlink w:anchor="_ENREF_26" w:tooltip="Millar, 2015 #3121" w:history="1">
        <w:r w:rsidR="00415143">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9" w:tooltip="Coppoletta, 2016 #3151" w:history="1">
        <w:r w:rsidR="00415143">
          <w:rPr>
            <w:rFonts w:ascii="Times New Roman" w:hAnsi="Times New Roman" w:cs="Times New Roman"/>
            <w:noProof/>
          </w:rPr>
          <w:t>Coppoletta</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 xml:space="preserve">; </w:t>
      </w:r>
      <w:hyperlink w:anchor="_ENREF_13" w:tooltip="Harvey, 2016 #3170" w:history="1">
        <w:r w:rsidR="00415143">
          <w:rPr>
            <w:rFonts w:ascii="Times New Roman" w:hAnsi="Times New Roman" w:cs="Times New Roman"/>
            <w:noProof/>
          </w:rPr>
          <w:t>Harvey</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2016a</w:t>
        </w:r>
      </w:hyperlink>
      <w:r w:rsidR="00BD2BAD">
        <w:rPr>
          <w:rFonts w:ascii="Times New Roman" w:hAnsi="Times New Roman" w:cs="Times New Roman"/>
          <w:noProof/>
        </w:rPr>
        <w:t xml:space="preserve">; </w:t>
      </w:r>
      <w:hyperlink w:anchor="_ENREF_16" w:tooltip="Johnstone, 2016 #3315" w:history="1">
        <w:r w:rsidR="00415143">
          <w:rPr>
            <w:rFonts w:ascii="Times New Roman" w:hAnsi="Times New Roman" w:cs="Times New Roman"/>
            <w:noProof/>
          </w:rPr>
          <w:t>Johnstone</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w:t>
      </w:r>
      <w:r w:rsidR="0094262F">
        <w:rPr>
          <w:rFonts w:ascii="Times New Roman" w:hAnsi="Times New Roman" w:cs="Times New Roman"/>
        </w:rPr>
        <w:fldChar w:fldCharType="end"/>
      </w:r>
      <w:r w:rsidR="00E87DE1">
        <w:rPr>
          <w:rFonts w:ascii="Times New Roman" w:hAnsi="Times New Roman" w:cs="Times New Roman"/>
        </w:rPr>
        <w:t>. This potential is only exacerbated by anticipated changes in regional climate</w:t>
      </w:r>
      <w:ins w:id="245" w:author="Jens Stevens" w:date="2017-08-16T18:49:00Z">
        <w:r w:rsidR="008E7C93">
          <w:rPr>
            <w:rFonts w:ascii="Times New Roman" w:hAnsi="Times New Roman" w:cs="Times New Roman"/>
          </w:rPr>
          <w:t>,</w:t>
        </w:r>
      </w:ins>
      <w:r w:rsidR="00E87DE1">
        <w:rPr>
          <w:rFonts w:ascii="Times New Roman" w:hAnsi="Times New Roman" w:cs="Times New Roman"/>
        </w:rPr>
        <w:t xml:space="preserve"> </w:t>
      </w:r>
      <w:del w:id="246" w:author="Jens Stevens" w:date="2017-08-16T18:49:00Z">
        <w:r w:rsidR="00E87DE1" w:rsidDel="008E7C93">
          <w:rPr>
            <w:rFonts w:ascii="Times New Roman" w:hAnsi="Times New Roman" w:cs="Times New Roman"/>
          </w:rPr>
          <w:delText xml:space="preserve">and </w:delText>
        </w:r>
      </w:del>
      <w:r w:rsidR="00E87DE1">
        <w:rPr>
          <w:rFonts w:ascii="Times New Roman" w:hAnsi="Times New Roman" w:cs="Times New Roman"/>
        </w:rPr>
        <w:t>fire frequency</w:t>
      </w:r>
      <w:ins w:id="247" w:author="Jens Stevens" w:date="2017-08-16T18:49:00Z">
        <w:r w:rsidR="008E7C93">
          <w:rPr>
            <w:rFonts w:ascii="Times New Roman" w:hAnsi="Times New Roman" w:cs="Times New Roman"/>
          </w:rPr>
          <w:t xml:space="preserve"> and area burned</w:t>
        </w:r>
      </w:ins>
      <w:r w:rsidR="008E7C93">
        <w:rPr>
          <w:rFonts w:ascii="Times New Roman" w:hAnsi="Times New Roman" w:cs="Times New Roman"/>
        </w:rPr>
        <w:t xml:space="preserve"> </w:t>
      </w:r>
      <w:r w:rsidR="008E7C93">
        <w:rPr>
          <w:rFonts w:ascii="Times New Roman" w:hAnsi="Times New Roman" w:cs="Times New Roman"/>
        </w:rPr>
        <w:fldChar w:fldCharType="begin">
          <w:fldData xml:space="preserve">PEVuZE5vdGU+PENpdGU+PEF1dGhvcj5MaXR0ZWxsPC9BdXRob3I+PFllYXI+MjAwOTwvWWVhcj48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</w:fldData>
        </w:fldChar>
      </w:r>
      <w:r w:rsidR="008E7C93">
        <w:rPr>
          <w:rFonts w:ascii="Times New Roman" w:hAnsi="Times New Roman" w:cs="Times New Roman"/>
        </w:rPr>
        <w:instrText xml:space="preserve"> ADDIN EN.CITE </w:instrText>
      </w:r>
      <w:r w:rsidR="008E7C93">
        <w:rPr>
          <w:rFonts w:ascii="Times New Roman" w:hAnsi="Times New Roman" w:cs="Times New Roman"/>
        </w:rPr>
        <w:fldChar w:fldCharType="begin">
          <w:fldData xml:space="preserve">PEVuZE5vdGU+PENpdGU+PEF1dGhvcj5MaXR0ZWxsPC9BdXRob3I+PFllYXI+MjAwOTwvWWVhcj48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</w:fldData>
        </w:fldChar>
      </w:r>
      <w:r w:rsidR="008E7C93">
        <w:rPr>
          <w:rFonts w:ascii="Times New Roman" w:hAnsi="Times New Roman" w:cs="Times New Roman"/>
        </w:rPr>
        <w:instrText xml:space="preserve"> ADDIN EN.CITE.DATA </w:instrText>
      </w:r>
      <w:r w:rsidR="008E7C93">
        <w:rPr>
          <w:rFonts w:ascii="Times New Roman" w:hAnsi="Times New Roman" w:cs="Times New Roman"/>
        </w:rPr>
      </w:r>
      <w:r w:rsidR="008E7C93">
        <w:rPr>
          <w:rFonts w:ascii="Times New Roman" w:hAnsi="Times New Roman" w:cs="Times New Roman"/>
        </w:rPr>
        <w:fldChar w:fldCharType="end"/>
      </w:r>
      <w:r w:rsidR="008E7C93">
        <w:rPr>
          <w:rFonts w:ascii="Times New Roman" w:hAnsi="Times New Roman" w:cs="Times New Roman"/>
        </w:rPr>
      </w:r>
      <w:r w:rsidR="008E7C93">
        <w:rPr>
          <w:rFonts w:ascii="Times New Roman" w:hAnsi="Times New Roman" w:cs="Times New Roman"/>
        </w:rPr>
        <w:fldChar w:fldCharType="separate"/>
      </w:r>
      <w:r w:rsidR="008E7C93">
        <w:rPr>
          <w:rFonts w:ascii="Times New Roman" w:hAnsi="Times New Roman" w:cs="Times New Roman"/>
          <w:noProof/>
        </w:rPr>
        <w:t>(</w:t>
      </w:r>
      <w:hyperlink w:anchor="_ENREF_21" w:tooltip="Littell, 2009 #2247" w:history="1">
        <w:r w:rsidR="00415143">
          <w:rPr>
            <w:rFonts w:ascii="Times New Roman" w:hAnsi="Times New Roman" w:cs="Times New Roman"/>
            <w:noProof/>
          </w:rPr>
          <w:t>Littell</w:t>
        </w:r>
        <w:r w:rsidR="00415143" w:rsidRPr="008E7C93">
          <w:rPr>
            <w:rFonts w:ascii="Times New Roman" w:hAnsi="Times New Roman" w:cs="Times New Roman"/>
            <w:i/>
            <w:noProof/>
          </w:rPr>
          <w:t xml:space="preserve"> et al.</w:t>
        </w:r>
        <w:r w:rsidR="00415143">
          <w:rPr>
            <w:rFonts w:ascii="Times New Roman" w:hAnsi="Times New Roman" w:cs="Times New Roman"/>
            <w:noProof/>
          </w:rPr>
          <w:t>, 2009</w:t>
        </w:r>
      </w:hyperlink>
      <w:r w:rsidR="008E7C93">
        <w:rPr>
          <w:rFonts w:ascii="Times New Roman" w:hAnsi="Times New Roman" w:cs="Times New Roman"/>
          <w:noProof/>
        </w:rPr>
        <w:t xml:space="preserve">; </w:t>
      </w:r>
      <w:hyperlink w:anchor="_ENREF_54" w:tooltip="Westerling, 2011 #2541" w:history="1">
        <w:r w:rsidR="00415143">
          <w:rPr>
            <w:rFonts w:ascii="Times New Roman" w:hAnsi="Times New Roman" w:cs="Times New Roman"/>
            <w:noProof/>
          </w:rPr>
          <w:t>Westerling</w:t>
        </w:r>
        <w:r w:rsidR="00415143" w:rsidRPr="008E7C93">
          <w:rPr>
            <w:rFonts w:ascii="Times New Roman" w:hAnsi="Times New Roman" w:cs="Times New Roman"/>
            <w:i/>
            <w:noProof/>
          </w:rPr>
          <w:t xml:space="preserve"> et al.</w:t>
        </w:r>
        <w:r w:rsidR="00415143">
          <w:rPr>
            <w:rFonts w:ascii="Times New Roman" w:hAnsi="Times New Roman" w:cs="Times New Roman"/>
            <w:noProof/>
          </w:rPr>
          <w:t>, 2011</w:t>
        </w:r>
      </w:hyperlink>
      <w:r w:rsidR="008E7C93">
        <w:rPr>
          <w:rFonts w:ascii="Times New Roman" w:hAnsi="Times New Roman" w:cs="Times New Roman"/>
          <w:noProof/>
        </w:rPr>
        <w:t xml:space="preserve">; </w:t>
      </w:r>
      <w:hyperlink w:anchor="_ENREF_36" w:tooltip="Parks, 2017 #3486" w:history="1">
        <w:r w:rsidR="00415143">
          <w:rPr>
            <w:rFonts w:ascii="Times New Roman" w:hAnsi="Times New Roman" w:cs="Times New Roman"/>
            <w:noProof/>
          </w:rPr>
          <w:t>Parks</w:t>
        </w:r>
        <w:r w:rsidR="00415143" w:rsidRPr="008E7C93">
          <w:rPr>
            <w:rFonts w:ascii="Times New Roman" w:hAnsi="Times New Roman" w:cs="Times New Roman"/>
            <w:i/>
            <w:noProof/>
          </w:rPr>
          <w:t xml:space="preserve"> et al.</w:t>
        </w:r>
        <w:r w:rsidR="00415143">
          <w:rPr>
            <w:rFonts w:ascii="Times New Roman" w:hAnsi="Times New Roman" w:cs="Times New Roman"/>
            <w:noProof/>
          </w:rPr>
          <w:t>, 2017</w:t>
        </w:r>
      </w:hyperlink>
      <w:r w:rsidR="008E7C93">
        <w:rPr>
          <w:rFonts w:ascii="Times New Roman" w:hAnsi="Times New Roman" w:cs="Times New Roman"/>
          <w:noProof/>
        </w:rPr>
        <w:t>)</w:t>
      </w:r>
      <w:r w:rsidR="008E7C93">
        <w:rPr>
          <w:rFonts w:ascii="Times New Roman" w:hAnsi="Times New Roman" w:cs="Times New Roman"/>
        </w:rPr>
        <w:fldChar w:fldCharType="end"/>
      </w:r>
      <w:r w:rsidR="00E87DE1">
        <w:rPr>
          <w:rFonts w:ascii="Times New Roman" w:hAnsi="Times New Roman" w:cs="Times New Roman"/>
        </w:rPr>
        <w:t xml:space="preserve">, which further increases </w:t>
      </w:r>
      <w:r w:rsidR="00EB3C66">
        <w:rPr>
          <w:rFonts w:ascii="Times New Roman" w:hAnsi="Times New Roman" w:cs="Times New Roman"/>
        </w:rPr>
        <w:t xml:space="preserve">the </w:t>
      </w:r>
      <w:r w:rsidR="00E87DE1">
        <w:rPr>
          <w:rFonts w:ascii="Times New Roman" w:hAnsi="Times New Roman" w:cs="Times New Roman"/>
        </w:rPr>
        <w:t xml:space="preserve">likelihood </w:t>
      </w:r>
      <w:r w:rsidR="00EB3C66">
        <w:rPr>
          <w:rFonts w:ascii="Times New Roman" w:hAnsi="Times New Roman" w:cs="Times New Roman"/>
        </w:rPr>
        <w:t>of high</w:t>
      </w:r>
      <w:r w:rsidR="00167A1C">
        <w:rPr>
          <w:rFonts w:ascii="Times New Roman" w:hAnsi="Times New Roman" w:cs="Times New Roman"/>
        </w:rPr>
        <w:t>-</w:t>
      </w:r>
      <w:r w:rsidR="00EB3C66">
        <w:rPr>
          <w:rFonts w:ascii="Times New Roman" w:hAnsi="Times New Roman" w:cs="Times New Roman"/>
        </w:rPr>
        <w:t xml:space="preserve">severity </w:t>
      </w:r>
      <w:r w:rsidR="00167A1C">
        <w:rPr>
          <w:rFonts w:ascii="Times New Roman" w:hAnsi="Times New Roman" w:cs="Times New Roman"/>
        </w:rPr>
        <w:t>fires re-burning</w:t>
      </w:r>
      <w:r w:rsidR="00E87DE1">
        <w:rPr>
          <w:rFonts w:ascii="Times New Roman" w:hAnsi="Times New Roman" w:cs="Times New Roman"/>
        </w:rPr>
        <w:t xml:space="preserve"> in short succession</w:t>
      </w:r>
      <w:r w:rsidR="008E7C93">
        <w:rPr>
          <w:rFonts w:ascii="Times New Roman" w:hAnsi="Times New Roman" w:cs="Times New Roman"/>
        </w:rPr>
        <w:t xml:space="preserve"> </w:t>
      </w:r>
      <w:ins w:id="248" w:author="Jens Stevens" w:date="2017-08-16T18:48:00Z">
        <w:r w:rsidR="008E7C93">
          <w:rPr>
            <w:rFonts w:ascii="Times New Roman" w:hAnsi="Times New Roman" w:cs="Times New Roman"/>
          </w:rPr>
          <w:t>in drier mixed-conifer forests</w:t>
        </w:r>
      </w:ins>
      <w:r w:rsidR="00E87DE1">
        <w:rPr>
          <w:rFonts w:ascii="Times New Roman" w:hAnsi="Times New Roman" w:cs="Times New Roman"/>
        </w:rPr>
        <w:t>.</w:t>
      </w:r>
    </w:p>
    <w:p w14:paraId="7D2EE67B" w14:textId="66EF3CCC" w:rsidR="000D387D" w:rsidRDefault="00303175" w:rsidP="00D45535">
      <w:pPr>
        <w:spacing w:line="480" w:lineRule="auto"/>
        <w:ind w:firstLine="720"/>
        <w:rPr>
          <w:ins w:id="249" w:author="Jens Stevens" w:date="2017-08-19T20:41:00Z"/>
          <w:rFonts w:ascii="Times New Roman" w:hAnsi="Times New Roman" w:cs="Times New Roman"/>
        </w:rPr>
      </w:pPr>
      <w:r>
        <w:rPr>
          <w:rFonts w:ascii="Times New Roman" w:hAnsi="Times New Roman" w:cs="Times New Roman"/>
        </w:rPr>
        <w:t>W</w:t>
      </w:r>
      <w:r w:rsidR="00596352">
        <w:rPr>
          <w:rFonts w:ascii="Times New Roman" w:hAnsi="Times New Roman" w:cs="Times New Roman"/>
        </w:rPr>
        <w:t>eather and fuels can strongly influence</w:t>
      </w:r>
      <w:r w:rsidR="0094262F">
        <w:rPr>
          <w:rFonts w:ascii="Times New Roman" w:hAnsi="Times New Roman" w:cs="Times New Roman"/>
        </w:rPr>
        <w:t xml:space="preserve"> fire severity and area burned </w:t>
      </w:r>
      <w:r w:rsidR="0094262F">
        <w:rPr>
          <w:rFonts w:ascii="Times New Roman" w:hAnsi="Times New Roman" w:cs="Times New Roman"/>
        </w:rPr>
        <w:fldChar w:fldCharType="begin">
          <w:fldData xml:space="preserve">PEVuZE5vdGU+PENpdGU+PEF1dGhvcj5Db2xsaW5zPC9BdXRob3I+PFllYXI+MjAxNDwvWWVhcj48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PEVuZE5vdGU+PENpdGU+PEF1dGhvcj5Db2xsaW5zPC9BdXRob3I+PFllYXI+MjAxNDwvWWVhcj48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262F">
        <w:rPr>
          <w:rFonts w:ascii="Times New Roman" w:hAnsi="Times New Roman" w:cs="Times New Roman"/>
        </w:rPr>
      </w:r>
      <w:r w:rsidR="0094262F">
        <w:rPr>
          <w:rFonts w:ascii="Times New Roman" w:hAnsi="Times New Roman" w:cs="Times New Roman"/>
        </w:rPr>
        <w:fldChar w:fldCharType="separate"/>
      </w:r>
      <w:r w:rsidR="00BD2BAD">
        <w:rPr>
          <w:rFonts w:ascii="Times New Roman" w:hAnsi="Times New Roman" w:cs="Times New Roman"/>
          <w:noProof/>
        </w:rPr>
        <w:t>(</w:t>
      </w:r>
      <w:hyperlink w:anchor="_ENREF_41" w:tooltip="Safford, 2012 #845" w:history="1">
        <w:r w:rsidR="00415143">
          <w:rPr>
            <w:rFonts w:ascii="Times New Roman" w:hAnsi="Times New Roman" w:cs="Times New Roman"/>
            <w:noProof/>
          </w:rPr>
          <w:t>Safford</w:t>
        </w:r>
        <w:r w:rsidR="00415143" w:rsidRPr="00BD2BAD">
          <w:rPr>
            <w:rFonts w:ascii="Times New Roman" w:hAnsi="Times New Roman" w:cs="Times New Roman"/>
            <w:i/>
            <w:noProof/>
          </w:rPr>
          <w:t xml:space="preserve"> et al.</w:t>
        </w:r>
        <w:r w:rsidR="00415143">
          <w:rPr>
            <w:rFonts w:ascii="Times New Roman" w:hAnsi="Times New Roman" w:cs="Times New Roman"/>
            <w:noProof/>
          </w:rPr>
          <w:t>, 2012</w:t>
        </w:r>
      </w:hyperlink>
      <w:r w:rsidR="00BD2BAD">
        <w:rPr>
          <w:rFonts w:ascii="Times New Roman" w:hAnsi="Times New Roman" w:cs="Times New Roman"/>
          <w:noProof/>
        </w:rPr>
        <w:t xml:space="preserve">; </w:t>
      </w:r>
      <w:hyperlink w:anchor="_ENREF_6" w:tooltip="Collins, 2014 #2802" w:history="1">
        <w:r w:rsidR="00415143">
          <w:rPr>
            <w:rFonts w:ascii="Times New Roman" w:hAnsi="Times New Roman" w:cs="Times New Roman"/>
            <w:noProof/>
          </w:rPr>
          <w:t>Collins, 2014</w:t>
        </w:r>
      </w:hyperlink>
      <w:r w:rsidR="00BD2BAD">
        <w:rPr>
          <w:rFonts w:ascii="Times New Roman" w:hAnsi="Times New Roman" w:cs="Times New Roman"/>
          <w:noProof/>
        </w:rPr>
        <w:t xml:space="preserve">; </w:t>
      </w:r>
      <w:hyperlink w:anchor="_ENREF_24" w:tooltip="Lydersen, 2014 #2184" w:history="1">
        <w:r w:rsidR="00415143">
          <w:rPr>
            <w:rFonts w:ascii="Times New Roman" w:hAnsi="Times New Roman" w:cs="Times New Roman"/>
            <w:noProof/>
          </w:rPr>
          <w:t>Lydersen</w:t>
        </w:r>
        <w:r w:rsidR="00415143" w:rsidRPr="00BD2BAD">
          <w:rPr>
            <w:rFonts w:ascii="Times New Roman" w:hAnsi="Times New Roman" w:cs="Times New Roman"/>
            <w:i/>
            <w:noProof/>
          </w:rPr>
          <w:t xml:space="preserve"> et al.</w:t>
        </w:r>
        <w:r w:rsidR="00415143">
          <w:rPr>
            <w:rFonts w:ascii="Times New Roman" w:hAnsi="Times New Roman" w:cs="Times New Roman"/>
            <w:noProof/>
          </w:rPr>
          <w:t>, 2014</w:t>
        </w:r>
      </w:hyperlink>
      <w:r w:rsidR="00BD2BAD">
        <w:rPr>
          <w:rFonts w:ascii="Times New Roman" w:hAnsi="Times New Roman" w:cs="Times New Roman"/>
          <w:noProof/>
        </w:rPr>
        <w:t xml:space="preserve">; </w:t>
      </w:r>
      <w:hyperlink w:anchor="_ENREF_35" w:tooltip="Parks, 2015 #3082" w:history="1">
        <w:r w:rsidR="00415143">
          <w:rPr>
            <w:rFonts w:ascii="Times New Roman" w:hAnsi="Times New Roman" w:cs="Times New Roman"/>
            <w:noProof/>
          </w:rPr>
          <w:t>Parks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2015</w:t>
        </w:r>
      </w:hyperlink>
      <w:r w:rsidR="00BD2BAD">
        <w:rPr>
          <w:rFonts w:ascii="Times New Roman" w:hAnsi="Times New Roman" w:cs="Times New Roman"/>
          <w:noProof/>
        </w:rPr>
        <w:t>)</w:t>
      </w:r>
      <w:r w:rsidR="0094262F">
        <w:rPr>
          <w:rFonts w:ascii="Times New Roman" w:hAnsi="Times New Roman" w:cs="Times New Roman"/>
        </w:rPr>
        <w:fldChar w:fldCharType="end"/>
      </w:r>
      <w:r w:rsidR="0094262F">
        <w:rPr>
          <w:rFonts w:ascii="Times New Roman" w:hAnsi="Times New Roman" w:cs="Times New Roman"/>
        </w:rPr>
        <w:t xml:space="preserve">, and our results </w:t>
      </w:r>
      <w:del w:id="250" w:author="Jens Stevens" w:date="2017-08-16T18:53:00Z">
        <w:r w:rsidR="0094262F" w:rsidDel="0050673F">
          <w:rPr>
            <w:rFonts w:ascii="Times New Roman" w:hAnsi="Times New Roman" w:cs="Times New Roman"/>
          </w:rPr>
          <w:delText>corroborate this</w:delText>
        </w:r>
      </w:del>
      <w:ins w:id="251" w:author="Jens Stevens" w:date="2017-08-16T18:53:00Z">
        <w:r w:rsidR="0050673F">
          <w:rPr>
            <w:rFonts w:ascii="Times New Roman" w:hAnsi="Times New Roman" w:cs="Times New Roman"/>
          </w:rPr>
          <w:t>suggest that this is the case</w:t>
        </w:r>
      </w:ins>
      <w:r w:rsidR="0094262F">
        <w:rPr>
          <w:rFonts w:ascii="Times New Roman" w:hAnsi="Times New Roman" w:cs="Times New Roman"/>
        </w:rPr>
        <w:t xml:space="preserve"> for spatial patterns of stand-replacing fire as well</w:t>
      </w:r>
      <w:r w:rsidR="00A043A9">
        <w:rPr>
          <w:rFonts w:ascii="Times New Roman" w:hAnsi="Times New Roman" w:cs="Times New Roman"/>
        </w:rPr>
        <w:t xml:space="preserve"> </w:t>
      </w:r>
      <w:r w:rsidR="00A043A9">
        <w:rPr>
          <w:rFonts w:ascii="Times New Roman" w:hAnsi="Times New Roman" w:cs="Times New Roman"/>
        </w:rPr>
        <w:fldChar w:fldCharType="begin"/>
      </w:r>
      <w:r w:rsidR="00A043A9">
        <w:rPr>
          <w:rFonts w:ascii="Times New Roman" w:hAnsi="Times New Roman" w:cs="Times New Roman"/>
        </w:rPr>
        <w:instrText xml:space="preserve"> ADDIN EN.CITE &lt;EndNote&gt;&lt;Cite&gt;&lt;Author&gt;Cansler&lt;/Author&gt;&lt;Year&gt;2014&lt;/Year&gt;&lt;RecNum&gt;2626&lt;/RecNum&gt;&lt;Prefix&gt;e.g.`, &lt;/Prefix&gt;&lt;DisplayText&gt;(e.g., Cansler and McKenzie, 2014)&lt;/DisplayText&gt;&lt;record&gt;&lt;rec-number&gt;2626&lt;/rec-number&gt;&lt;foreign-keys&gt;&lt;key app="EN" db-id="w0ppaavf8t2zvwe9f0oxa5rcervz0wedp050" timestamp="1422316678"&gt;2626&lt;/key&gt;&lt;/foreign-keys&gt;&lt;ref-type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Applications&lt;/secondary-title&gt;&lt;/titles&gt;&lt;periodical&gt;&lt;full-title&gt;Ecological Applications&lt;/full-title&gt;&lt;abbr-1&gt;Ecol. Appl.&lt;/abbr-1&gt;&lt;abbr-2&gt;Ecol Appl&lt;/abbr-2&gt;&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research-notes&gt;Read 16 11/30/16&amp;#xD;Abstract only&amp;#xD;Increased fire size is associated with increased proportion of high severity fire and aggregation of high severity fire. Remote sensing analysis.&lt;/research-notes&gt;&lt;access-date&gt;2015/01/26&lt;/access-date&gt;&lt;/record&gt;&lt;/Cite&gt;&lt;/EndNote&gt;</w:instrText>
      </w:r>
      <w:r w:rsidR="00A043A9">
        <w:rPr>
          <w:rFonts w:ascii="Times New Roman" w:hAnsi="Times New Roman" w:cs="Times New Roman"/>
        </w:rPr>
        <w:fldChar w:fldCharType="separate"/>
      </w:r>
      <w:r w:rsidR="00A043A9">
        <w:rPr>
          <w:rFonts w:ascii="Times New Roman" w:hAnsi="Times New Roman" w:cs="Times New Roman"/>
          <w:noProof/>
        </w:rPr>
        <w:t>(</w:t>
      </w:r>
      <w:hyperlink w:anchor="_ENREF_4" w:tooltip="Cansler, 2014 #2626" w:history="1">
        <w:r w:rsidR="00415143">
          <w:rPr>
            <w:rFonts w:ascii="Times New Roman" w:hAnsi="Times New Roman" w:cs="Times New Roman"/>
            <w:noProof/>
          </w:rPr>
          <w:t>e.g., Cansler and McKenzie, 2014</w:t>
        </w:r>
      </w:hyperlink>
      <w:r w:rsidR="00A043A9">
        <w:rPr>
          <w:rFonts w:ascii="Times New Roman" w:hAnsi="Times New Roman" w:cs="Times New Roman"/>
          <w:noProof/>
        </w:rPr>
        <w:t>)</w:t>
      </w:r>
      <w:r w:rsidR="00A043A9">
        <w:rPr>
          <w:rFonts w:ascii="Times New Roman" w:hAnsi="Times New Roman" w:cs="Times New Roman"/>
        </w:rPr>
        <w:fldChar w:fldCharType="end"/>
      </w:r>
      <w:r w:rsidR="0094262F">
        <w:rPr>
          <w:rFonts w:ascii="Times New Roman" w:hAnsi="Times New Roman" w:cs="Times New Roman"/>
        </w:rPr>
        <w:t xml:space="preserve">. </w:t>
      </w:r>
      <w:ins w:id="252" w:author="Jens Stevens" w:date="2017-08-19T20:40:00Z">
        <w:r w:rsidR="000D387D">
          <w:rPr>
            <w:rFonts w:ascii="Times New Roman" w:hAnsi="Times New Roman" w:cs="Times New Roman"/>
          </w:rPr>
          <w:t xml:space="preserve">Under more moderate weather conditions, </w:t>
        </w:r>
      </w:ins>
      <w:r w:rsidR="000D387D">
        <w:rPr>
          <w:rFonts w:ascii="Times New Roman" w:hAnsi="Times New Roman" w:cs="Times New Roman"/>
        </w:rPr>
        <w:t>f</w:t>
      </w:r>
      <w:r w:rsidR="00596352">
        <w:rPr>
          <w:rFonts w:ascii="Times New Roman" w:hAnsi="Times New Roman" w:cs="Times New Roman"/>
        </w:rPr>
        <w:t>ire effects</w:t>
      </w:r>
      <w:r w:rsidR="00A85A5D">
        <w:rPr>
          <w:rFonts w:ascii="Times New Roman" w:hAnsi="Times New Roman" w:cs="Times New Roman"/>
        </w:rPr>
        <w:t xml:space="preserve"> </w:t>
      </w:r>
      <w:r w:rsidR="009A4A8D">
        <w:rPr>
          <w:rFonts w:ascii="Times New Roman" w:hAnsi="Times New Roman" w:cs="Times New Roman"/>
        </w:rPr>
        <w:t xml:space="preserve">tended to be </w:t>
      </w:r>
      <w:r w:rsidR="00A85A5D">
        <w:rPr>
          <w:rFonts w:ascii="Times New Roman" w:hAnsi="Times New Roman" w:cs="Times New Roman"/>
        </w:rPr>
        <w:t xml:space="preserve">within the range of historical variability for California </w:t>
      </w:r>
      <w:del w:id="253" w:author="Miller, Jay D -FS" w:date="2017-08-25T09:53:00Z">
        <w:r w:rsidR="00A85A5D" w:rsidDel="0059311A">
          <w:rPr>
            <w:rFonts w:ascii="Times New Roman" w:hAnsi="Times New Roman" w:cs="Times New Roman"/>
          </w:rPr>
          <w:delText>mixed-</w:delText>
        </w:r>
      </w:del>
      <w:r w:rsidR="00A85A5D">
        <w:rPr>
          <w:rFonts w:ascii="Times New Roman" w:hAnsi="Times New Roman" w:cs="Times New Roman"/>
        </w:rPr>
        <w:t xml:space="preserve">conifer forests – smaller, </w:t>
      </w:r>
      <w:r w:rsidR="00596352">
        <w:rPr>
          <w:rFonts w:ascii="Times New Roman" w:hAnsi="Times New Roman" w:cs="Times New Roman"/>
        </w:rPr>
        <w:t>more irregular patches of stand-replacing fire</w:t>
      </w:r>
      <w:r w:rsidR="006F457E">
        <w:rPr>
          <w:rFonts w:ascii="Times New Roman" w:hAnsi="Times New Roman" w:cs="Times New Roman"/>
        </w:rPr>
        <w:t xml:space="preserve"> generally &lt; 2ha</w:t>
      </w:r>
      <w:r w:rsidR="00A85A5D">
        <w:rPr>
          <w:rFonts w:ascii="Times New Roman" w:hAnsi="Times New Roman" w:cs="Times New Roman"/>
        </w:rPr>
        <w:t xml:space="preserve"> </w:t>
      </w:r>
      <w:r w:rsidR="00A85A5D">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PSW-GTR-256&lt;/publisher&gt;&lt;urls&gt;&lt;/urls&gt;&lt;research-notes&gt;My paper&lt;/research-notes&gt;&lt;/record&gt;&lt;/Cite&gt;&lt;/EndNote&gt;</w:instrText>
      </w:r>
      <w:r w:rsidR="00A85A5D">
        <w:rPr>
          <w:rFonts w:ascii="Times New Roman" w:hAnsi="Times New Roman" w:cs="Times New Roman"/>
        </w:rPr>
        <w:fldChar w:fldCharType="separate"/>
      </w:r>
      <w:r w:rsidR="00BD2BAD">
        <w:rPr>
          <w:rFonts w:ascii="Times New Roman" w:hAnsi="Times New Roman" w:cs="Times New Roman"/>
          <w:noProof/>
        </w:rPr>
        <w:t>(</w:t>
      </w:r>
      <w:hyperlink w:anchor="_ENREF_40" w:tooltip="Safford, 2017 #2769" w:history="1">
        <w:r w:rsidR="00415143">
          <w:rPr>
            <w:rFonts w:ascii="Times New Roman" w:hAnsi="Times New Roman" w:cs="Times New Roman"/>
            <w:noProof/>
          </w:rPr>
          <w:t>Safford and Stevens, 2017</w:t>
        </w:r>
      </w:hyperlink>
      <w:r w:rsidR="00BD2BAD">
        <w:rPr>
          <w:rFonts w:ascii="Times New Roman" w:hAnsi="Times New Roman" w:cs="Times New Roman"/>
          <w:noProof/>
        </w:rPr>
        <w:t>)</w:t>
      </w:r>
      <w:r w:rsidR="00A85A5D">
        <w:rPr>
          <w:rFonts w:ascii="Times New Roman" w:hAnsi="Times New Roman" w:cs="Times New Roman"/>
        </w:rPr>
        <w:fldChar w:fldCharType="end"/>
      </w:r>
      <w:del w:id="254" w:author="Jens Stevens" w:date="2017-08-19T20:40:00Z">
        <w:r w:rsidR="00A85A5D" w:rsidDel="000D387D">
          <w:rPr>
            <w:rFonts w:ascii="Times New Roman" w:hAnsi="Times New Roman" w:cs="Times New Roman"/>
          </w:rPr>
          <w:delText xml:space="preserve"> – under </w:delText>
        </w:r>
        <w:r w:rsidR="00596352" w:rsidDel="000D387D">
          <w:rPr>
            <w:rFonts w:ascii="Times New Roman" w:hAnsi="Times New Roman" w:cs="Times New Roman"/>
          </w:rPr>
          <w:delText>more moderate weather conditions</w:delText>
        </w:r>
      </w:del>
      <w:r w:rsidR="006F457E">
        <w:rPr>
          <w:rFonts w:ascii="Times New Roman" w:hAnsi="Times New Roman" w:cs="Times New Roman"/>
        </w:rPr>
        <w:t>.</w:t>
      </w:r>
      <w:r w:rsidR="00596352">
        <w:rPr>
          <w:rFonts w:ascii="Times New Roman" w:hAnsi="Times New Roman" w:cs="Times New Roman"/>
        </w:rPr>
        <w:t xml:space="preserve"> </w:t>
      </w:r>
      <w:r w:rsidR="006F457E">
        <w:rPr>
          <w:rFonts w:ascii="Times New Roman" w:hAnsi="Times New Roman" w:cs="Times New Roman"/>
        </w:rPr>
        <w:t>M</w:t>
      </w:r>
      <w:r w:rsidR="00596352">
        <w:rPr>
          <w:rFonts w:ascii="Times New Roman" w:hAnsi="Times New Roman" w:cs="Times New Roman"/>
        </w:rPr>
        <w:t xml:space="preserve">aximum daily high temperature during the burn period </w:t>
      </w:r>
      <w:r w:rsidR="006F457E">
        <w:rPr>
          <w:rFonts w:ascii="Times New Roman" w:hAnsi="Times New Roman" w:cs="Times New Roman"/>
        </w:rPr>
        <w:t>was</w:t>
      </w:r>
      <w:r w:rsidR="00596352">
        <w:rPr>
          <w:rFonts w:ascii="Times New Roman" w:hAnsi="Times New Roman" w:cs="Times New Roman"/>
        </w:rPr>
        <w:t xml:space="preserve"> an important factor</w:t>
      </w:r>
      <w:r w:rsidR="006F457E">
        <w:rPr>
          <w:rFonts w:ascii="Times New Roman" w:hAnsi="Times New Roman" w:cs="Times New Roman"/>
        </w:rPr>
        <w:t xml:space="preserve"> and fires burning under cooler conditions generally had SDC values around 4.1, associated with an average patch size of around 2 ha</w:t>
      </w:r>
      <w:r w:rsidR="00596352">
        <w:rPr>
          <w:rFonts w:ascii="Times New Roman" w:hAnsi="Times New Roman" w:cs="Times New Roman"/>
        </w:rPr>
        <w:t xml:space="preserve"> (Figure </w:t>
      </w:r>
      <w:del w:id="255" w:author="Jens Stevens" w:date="2017-08-19T18:06:00Z">
        <w:r w:rsidR="00883AF7" w:rsidDel="00B657E6">
          <w:rPr>
            <w:rFonts w:ascii="Times New Roman" w:hAnsi="Times New Roman" w:cs="Times New Roman"/>
          </w:rPr>
          <w:delText>1</w:delText>
        </w:r>
      </w:del>
      <w:ins w:id="256" w:author="Jens Stevens" w:date="2017-08-19T18:06:00Z">
        <w:r w:rsidR="00B657E6">
          <w:rPr>
            <w:rFonts w:ascii="Times New Roman" w:hAnsi="Times New Roman" w:cs="Times New Roman"/>
          </w:rPr>
          <w:t>2</w:t>
        </w:r>
      </w:ins>
      <w:r w:rsidR="006F457E">
        <w:rPr>
          <w:rFonts w:ascii="Times New Roman" w:hAnsi="Times New Roman" w:cs="Times New Roman"/>
        </w:rPr>
        <w:t xml:space="preserve">, Figure </w:t>
      </w:r>
      <w:r w:rsidR="00F80C17">
        <w:rPr>
          <w:rFonts w:ascii="Times New Roman" w:hAnsi="Times New Roman" w:cs="Times New Roman"/>
        </w:rPr>
        <w:t>A1</w:t>
      </w:r>
      <w:r w:rsidR="00596352">
        <w:rPr>
          <w:rFonts w:ascii="Times New Roman" w:hAnsi="Times New Roman" w:cs="Times New Roman"/>
        </w:rPr>
        <w:t>).</w:t>
      </w:r>
      <w:r w:rsidR="00A85A5D">
        <w:rPr>
          <w:rFonts w:ascii="Times New Roman" w:hAnsi="Times New Roman" w:cs="Times New Roman"/>
        </w:rPr>
        <w:t xml:space="preserve"> Although management class emerged as the </w:t>
      </w:r>
      <w:del w:id="257" w:author="Jens Stevens" w:date="2017-08-19T18:06:00Z">
        <w:r w:rsidR="00A85A5D" w:rsidDel="00B657E6">
          <w:rPr>
            <w:rFonts w:ascii="Times New Roman" w:hAnsi="Times New Roman" w:cs="Times New Roman"/>
          </w:rPr>
          <w:delText>first-order</w:delText>
        </w:r>
      </w:del>
      <w:ins w:id="258" w:author="Jens Stevens" w:date="2017-08-19T18:06:00Z">
        <w:r w:rsidR="00B657E6">
          <w:rPr>
            <w:rFonts w:ascii="Times New Roman" w:hAnsi="Times New Roman" w:cs="Times New Roman"/>
          </w:rPr>
          <w:t>most important</w:t>
        </w:r>
      </w:ins>
      <w:r w:rsidR="00A85A5D">
        <w:rPr>
          <w:rFonts w:ascii="Times New Roman" w:hAnsi="Times New Roman" w:cs="Times New Roman"/>
        </w:rPr>
        <w:t xml:space="preserve"> control over SDC (Figure </w:t>
      </w:r>
      <w:del w:id="259" w:author="Jens Stevens" w:date="2017-08-19T18:06:00Z">
        <w:r w:rsidR="00883AF7" w:rsidDel="00B657E6">
          <w:rPr>
            <w:rFonts w:ascii="Times New Roman" w:hAnsi="Times New Roman" w:cs="Times New Roman"/>
          </w:rPr>
          <w:delText>1</w:delText>
        </w:r>
      </w:del>
      <w:ins w:id="260" w:author="Jens Stevens" w:date="2017-08-19T18:06:00Z">
        <w:r w:rsidR="00B657E6">
          <w:rPr>
            <w:rFonts w:ascii="Times New Roman" w:hAnsi="Times New Roman" w:cs="Times New Roman"/>
          </w:rPr>
          <w:t>2</w:t>
        </w:r>
      </w:ins>
      <w:r w:rsidR="00A85A5D">
        <w:rPr>
          <w:rFonts w:ascii="Times New Roman" w:hAnsi="Times New Roman" w:cs="Times New Roman"/>
        </w:rPr>
        <w:t>), this also reflects the influence of weather to some degree</w:t>
      </w:r>
      <w:del w:id="261" w:author="Malcolm North" w:date="2017-08-26T07:51:00Z">
        <w:r w:rsidR="00A85A5D" w:rsidDel="00F948C1">
          <w:rPr>
            <w:rFonts w:ascii="Times New Roman" w:hAnsi="Times New Roman" w:cs="Times New Roman"/>
          </w:rPr>
          <w:delText>,</w:delText>
        </w:r>
      </w:del>
      <w:r w:rsidR="00A85A5D">
        <w:rPr>
          <w:rFonts w:ascii="Times New Roman" w:hAnsi="Times New Roman" w:cs="Times New Roman"/>
        </w:rPr>
        <w:t xml:space="preserve"> </w:t>
      </w:r>
      <w:del w:id="262" w:author="Malcolm North" w:date="2017-08-26T07:51:00Z">
        <w:r w:rsidR="00A85A5D" w:rsidDel="00F948C1">
          <w:rPr>
            <w:rFonts w:ascii="Times New Roman" w:hAnsi="Times New Roman" w:cs="Times New Roman"/>
          </w:rPr>
          <w:delText xml:space="preserve">as </w:delText>
        </w:r>
      </w:del>
      <w:ins w:id="263" w:author="Jens Stevens" w:date="2017-08-19T20:42:00Z">
        <w:r w:rsidR="000D387D">
          <w:rPr>
            <w:rFonts w:ascii="Times New Roman" w:hAnsi="Times New Roman" w:cs="Times New Roman"/>
          </w:rPr>
          <w:t>because decisions on whether to manage fires are based partly on weather conditions (</w:t>
        </w:r>
        <w:commentRangeStart w:id="264"/>
        <w:commentRangeStart w:id="265"/>
        <w:del w:id="266" w:author="Miller, Jay D -FS" w:date="2017-08-25T10:36:00Z">
          <w:r w:rsidR="000D387D" w:rsidDel="009772C6">
            <w:rPr>
              <w:rFonts w:ascii="Times New Roman" w:hAnsi="Times New Roman" w:cs="Times New Roman"/>
            </w:rPr>
            <w:delText>cite?</w:delText>
          </w:r>
          <w:commentRangeEnd w:id="264"/>
          <w:r w:rsidR="000D387D" w:rsidDel="009772C6">
            <w:rPr>
              <w:rStyle w:val="CommentReference"/>
            </w:rPr>
            <w:commentReference w:id="264"/>
          </w:r>
        </w:del>
      </w:ins>
      <w:ins w:id="267" w:author="Miller, Jay D -FS" w:date="2017-08-25T10:36:00Z">
        <w:r w:rsidR="009772C6">
          <w:rPr>
            <w:rFonts w:ascii="Times New Roman" w:hAnsi="Times New Roman" w:cs="Times New Roman"/>
          </w:rPr>
          <w:t>North et al. 2012</w:t>
        </w:r>
      </w:ins>
      <w:commentRangeEnd w:id="265"/>
      <w:ins w:id="268" w:author="Miller, Jay D -FS" w:date="2017-08-25T10:37:00Z">
        <w:r w:rsidR="009772C6">
          <w:rPr>
            <w:rStyle w:val="CommentReference"/>
          </w:rPr>
          <w:commentReference w:id="265"/>
        </w:r>
      </w:ins>
      <w:ins w:id="269" w:author="Jens Stevens" w:date="2017-08-19T20:42:00Z">
        <w:r w:rsidR="000D387D">
          <w:rPr>
            <w:rFonts w:ascii="Times New Roman" w:hAnsi="Times New Roman" w:cs="Times New Roman"/>
          </w:rPr>
          <w:t xml:space="preserve">). </w:t>
        </w:r>
      </w:ins>
      <w:ins w:id="270" w:author="Jens Stevens" w:date="2017-08-19T20:43:00Z">
        <w:r w:rsidR="003E5D9A">
          <w:rPr>
            <w:rFonts w:ascii="Times New Roman" w:hAnsi="Times New Roman" w:cs="Times New Roman"/>
          </w:rPr>
          <w:t>Our dataset supports this</w:t>
        </w:r>
        <w:r w:rsidR="000D387D">
          <w:rPr>
            <w:rFonts w:ascii="Times New Roman" w:hAnsi="Times New Roman" w:cs="Times New Roman"/>
          </w:rPr>
          <w:t>,</w:t>
        </w:r>
      </w:ins>
      <w:ins w:id="271" w:author="Jens Stevens" w:date="2017-08-19T20:44:00Z">
        <w:r w:rsidR="003E5D9A">
          <w:rPr>
            <w:rFonts w:ascii="Times New Roman" w:hAnsi="Times New Roman" w:cs="Times New Roman"/>
          </w:rPr>
          <w:t xml:space="preserve"> as</w:t>
        </w:r>
      </w:ins>
      <w:ins w:id="272" w:author="Jens Stevens" w:date="2017-08-19T20:43:00Z">
        <w:r w:rsidR="000D387D">
          <w:rPr>
            <w:rFonts w:ascii="Times New Roman" w:hAnsi="Times New Roman" w:cs="Times New Roman"/>
          </w:rPr>
          <w:t xml:space="preserve"> </w:t>
        </w:r>
      </w:ins>
      <w:r w:rsidR="00A85A5D">
        <w:rPr>
          <w:rFonts w:ascii="Times New Roman" w:hAnsi="Times New Roman" w:cs="Times New Roman"/>
        </w:rPr>
        <w:t>“wildland fire use” fires tend</w:t>
      </w:r>
      <w:r w:rsidR="003E5D9A">
        <w:rPr>
          <w:rFonts w:ascii="Times New Roman" w:hAnsi="Times New Roman" w:cs="Times New Roman"/>
        </w:rPr>
        <w:t>ed</w:t>
      </w:r>
      <w:r w:rsidR="00A85A5D">
        <w:rPr>
          <w:rFonts w:ascii="Times New Roman" w:hAnsi="Times New Roman" w:cs="Times New Roman"/>
        </w:rPr>
        <w:t xml:space="preserve"> to burn under </w:t>
      </w:r>
      <w:r w:rsidR="00F72739">
        <w:rPr>
          <w:rFonts w:ascii="Times New Roman" w:hAnsi="Times New Roman" w:cs="Times New Roman"/>
        </w:rPr>
        <w:t>cooler maximum high temperatures than fires managed for suppression</w:t>
      </w:r>
      <w:ins w:id="273" w:author="Jens Stevens" w:date="2017-08-19T20:41:00Z">
        <w:r w:rsidR="000D387D">
          <w:rPr>
            <w:rFonts w:ascii="Times New Roman" w:hAnsi="Times New Roman" w:cs="Times New Roman"/>
          </w:rPr>
          <w:t>, regardless of agency</w:t>
        </w:r>
      </w:ins>
      <w:r w:rsidR="00F72739">
        <w:rPr>
          <w:rFonts w:ascii="Times New Roman" w:hAnsi="Times New Roman" w:cs="Times New Roman"/>
        </w:rPr>
        <w:t xml:space="preserve"> (Table 2). </w:t>
      </w:r>
      <w:del w:id="274" w:author="Jens Stevens" w:date="2017-08-19T20:41:00Z">
        <w:r w:rsidR="00F72739" w:rsidDel="000D387D">
          <w:rPr>
            <w:rFonts w:ascii="Times New Roman" w:hAnsi="Times New Roman" w:cs="Times New Roman"/>
          </w:rPr>
          <w:delText>Similarly, f</w:delText>
        </w:r>
      </w:del>
      <w:ins w:id="275" w:author="Jens Stevens" w:date="2017-08-19T20:41:00Z">
        <w:r w:rsidR="000D387D">
          <w:rPr>
            <w:rFonts w:ascii="Times New Roman" w:hAnsi="Times New Roman" w:cs="Times New Roman"/>
          </w:rPr>
          <w:t>F</w:t>
        </w:r>
      </w:ins>
      <w:r w:rsidR="00F72739">
        <w:rPr>
          <w:rFonts w:ascii="Times New Roman" w:hAnsi="Times New Roman" w:cs="Times New Roman"/>
        </w:rPr>
        <w:t>ires</w:t>
      </w:r>
      <w:r w:rsidR="003E5D9A">
        <w:rPr>
          <w:rFonts w:ascii="Times New Roman" w:hAnsi="Times New Roman" w:cs="Times New Roman"/>
        </w:rPr>
        <w:t xml:space="preserve"> </w:t>
      </w:r>
      <w:ins w:id="276" w:author="Jens Stevens" w:date="2017-08-19T20:44:00Z">
        <w:r w:rsidR="003E5D9A">
          <w:rPr>
            <w:rFonts w:ascii="Times New Roman" w:hAnsi="Times New Roman" w:cs="Times New Roman"/>
          </w:rPr>
          <w:t xml:space="preserve">managed for suppression </w:t>
        </w:r>
      </w:ins>
      <w:r w:rsidR="00F72739">
        <w:rPr>
          <w:rFonts w:ascii="Times New Roman" w:hAnsi="Times New Roman" w:cs="Times New Roman"/>
        </w:rPr>
        <w:t xml:space="preserve">in the </w:t>
      </w:r>
      <w:r w:rsidR="00ED03C6">
        <w:rPr>
          <w:rFonts w:ascii="Times New Roman" w:hAnsi="Times New Roman" w:cs="Times New Roman"/>
        </w:rPr>
        <w:t>NPS</w:t>
      </w:r>
      <w:r w:rsidR="00F72739">
        <w:rPr>
          <w:rFonts w:ascii="Times New Roman" w:hAnsi="Times New Roman" w:cs="Times New Roman"/>
        </w:rPr>
        <w:t xml:space="preserve"> tend to have cooler maximum high temperatures than fires on </w:t>
      </w:r>
      <w:r w:rsidR="00ED03C6">
        <w:rPr>
          <w:rFonts w:ascii="Times New Roman" w:hAnsi="Times New Roman" w:cs="Times New Roman"/>
        </w:rPr>
        <w:t>USFS</w:t>
      </w:r>
      <w:r w:rsidR="00F72739">
        <w:rPr>
          <w:rFonts w:ascii="Times New Roman" w:hAnsi="Times New Roman" w:cs="Times New Roman"/>
        </w:rPr>
        <w:t xml:space="preserve"> land</w:t>
      </w:r>
      <w:del w:id="277" w:author="Jens Stevens" w:date="2017-08-19T20:44:00Z">
        <w:r w:rsidR="00F72739" w:rsidDel="003E5D9A">
          <w:rPr>
            <w:rFonts w:ascii="Times New Roman" w:hAnsi="Times New Roman" w:cs="Times New Roman"/>
          </w:rPr>
          <w:delText>, even when suppression is the management objective</w:delText>
        </w:r>
      </w:del>
      <w:r w:rsidR="00F72739">
        <w:rPr>
          <w:rFonts w:ascii="Times New Roman" w:hAnsi="Times New Roman" w:cs="Times New Roman"/>
        </w:rPr>
        <w:t xml:space="preserve"> (Table 2)</w:t>
      </w:r>
      <w:ins w:id="278" w:author="Jens Stevens" w:date="2017-08-19T20:44:00Z">
        <w:r w:rsidR="003E5D9A">
          <w:rPr>
            <w:rFonts w:ascii="Times New Roman" w:hAnsi="Times New Roman" w:cs="Times New Roman"/>
          </w:rPr>
          <w:t>, which m</w:t>
        </w:r>
      </w:ins>
      <w:ins w:id="279" w:author="Jens Stevens" w:date="2017-08-19T20:45:00Z">
        <w:r w:rsidR="003E5D9A">
          <w:rPr>
            <w:rFonts w:ascii="Times New Roman" w:hAnsi="Times New Roman" w:cs="Times New Roman"/>
          </w:rPr>
          <w:t>ight</w:t>
        </w:r>
      </w:ins>
      <w:ins w:id="280" w:author="Jens Stevens" w:date="2017-08-19T20:44:00Z">
        <w:r w:rsidR="003E5D9A">
          <w:rPr>
            <w:rFonts w:ascii="Times New Roman" w:hAnsi="Times New Roman" w:cs="Times New Roman"/>
          </w:rPr>
          <w:t xml:space="preserve"> reflect the higher elevation of the three National Parks in the Sierra Nevada relative to the majority of National Forest land (Figure 1</w:t>
        </w:r>
      </w:ins>
      <w:ins w:id="281" w:author="Jens Stevens" w:date="2017-08-19T20:45:00Z">
        <w:r w:rsidR="003E5D9A">
          <w:rPr>
            <w:rFonts w:ascii="Times New Roman" w:hAnsi="Times New Roman" w:cs="Times New Roman"/>
          </w:rPr>
          <w:t xml:space="preserve">). </w:t>
        </w:r>
        <w:del w:id="282" w:author="Malcolm North" w:date="2017-08-26T07:54:00Z">
          <w:r w:rsidR="003E5D9A" w:rsidDel="00F948C1">
            <w:rPr>
              <w:rFonts w:ascii="Times New Roman" w:hAnsi="Times New Roman" w:cs="Times New Roman"/>
            </w:rPr>
            <w:delText>However, to the extent that geographic differences in management agencies are associated with differences in weather, t</w:delText>
          </w:r>
        </w:del>
      </w:ins>
      <w:ins w:id="283" w:author="Malcolm North" w:date="2017-08-26T07:54:00Z">
        <w:r w:rsidR="00F948C1">
          <w:rPr>
            <w:rFonts w:ascii="Times New Roman" w:hAnsi="Times New Roman" w:cs="Times New Roman"/>
          </w:rPr>
          <w:t>T</w:t>
        </w:r>
      </w:ins>
      <w:ins w:id="284" w:author="Jens Stevens" w:date="2017-08-19T20:45:00Z">
        <w:r w:rsidR="003E5D9A">
          <w:rPr>
            <w:rFonts w:ascii="Times New Roman" w:hAnsi="Times New Roman" w:cs="Times New Roman"/>
          </w:rPr>
          <w:t xml:space="preserve">hese results suggest </w:t>
        </w:r>
      </w:ins>
      <w:ins w:id="285" w:author="Malcolm North" w:date="2017-08-26T07:54:00Z">
        <w:r w:rsidR="00F948C1">
          <w:rPr>
            <w:rFonts w:ascii="Times New Roman" w:hAnsi="Times New Roman" w:cs="Times New Roman"/>
          </w:rPr>
          <w:t xml:space="preserve">there may be </w:t>
        </w:r>
      </w:ins>
      <w:ins w:id="286" w:author="Jens Stevens" w:date="2017-08-19T20:45:00Z">
        <w:r w:rsidR="003E5D9A">
          <w:rPr>
            <w:rFonts w:ascii="Times New Roman" w:hAnsi="Times New Roman" w:cs="Times New Roman"/>
          </w:rPr>
          <w:t xml:space="preserve">opportunities for </w:t>
        </w:r>
        <w:r w:rsidR="003E5D9A">
          <w:rPr>
            <w:rFonts w:ascii="Times New Roman" w:hAnsi="Times New Roman" w:cs="Times New Roman"/>
          </w:rPr>
          <w:lastRenderedPageBreak/>
          <w:t xml:space="preserve">increased fire use </w:t>
        </w:r>
      </w:ins>
      <w:ins w:id="287" w:author="Jens Stevens" w:date="2017-08-19T20:47:00Z">
        <w:r w:rsidR="003E5D9A">
          <w:rPr>
            <w:rFonts w:ascii="Times New Roman" w:hAnsi="Times New Roman" w:cs="Times New Roman"/>
          </w:rPr>
          <w:t xml:space="preserve">on Forest Service land </w:t>
        </w:r>
      </w:ins>
      <w:ins w:id="288" w:author="Jens Stevens" w:date="2017-08-19T20:45:00Z">
        <w:r w:rsidR="003E5D9A">
          <w:rPr>
            <w:rFonts w:ascii="Times New Roman" w:hAnsi="Times New Roman" w:cs="Times New Roman"/>
          </w:rPr>
          <w:t xml:space="preserve">during the </w:t>
        </w:r>
      </w:ins>
      <w:ins w:id="289" w:author="Jens Stevens" w:date="2017-08-19T20:46:00Z">
        <w:r w:rsidR="003E5D9A">
          <w:rPr>
            <w:rFonts w:ascii="Times New Roman" w:hAnsi="Times New Roman" w:cs="Times New Roman"/>
          </w:rPr>
          <w:t xml:space="preserve">spring and fall, when </w:t>
        </w:r>
      </w:ins>
      <w:ins w:id="290" w:author="Jens Stevens" w:date="2017-08-19T20:48:00Z">
        <w:r w:rsidR="003E5D9A">
          <w:rPr>
            <w:rFonts w:ascii="Times New Roman" w:hAnsi="Times New Roman" w:cs="Times New Roman"/>
          </w:rPr>
          <w:t>temperatures are lower</w:t>
        </w:r>
      </w:ins>
      <w:ins w:id="291" w:author="Jens Stevens" w:date="2017-08-19T20:46:00Z">
        <w:r w:rsidR="003E5D9A">
          <w:rPr>
            <w:rFonts w:ascii="Times New Roman" w:hAnsi="Times New Roman" w:cs="Times New Roman"/>
          </w:rPr>
          <w:t xml:space="preserve">, </w:t>
        </w:r>
        <w:del w:id="292" w:author="Malcolm North" w:date="2017-08-26T07:55:00Z">
          <w:r w:rsidR="003E5D9A" w:rsidDel="00F948C1">
            <w:rPr>
              <w:rFonts w:ascii="Times New Roman" w:hAnsi="Times New Roman" w:cs="Times New Roman"/>
            </w:rPr>
            <w:delText>in order to</w:delText>
          </w:r>
        </w:del>
      </w:ins>
      <w:ins w:id="293" w:author="Malcolm North" w:date="2017-08-26T07:55:00Z">
        <w:r w:rsidR="00F948C1">
          <w:rPr>
            <w:rFonts w:ascii="Times New Roman" w:hAnsi="Times New Roman" w:cs="Times New Roman"/>
          </w:rPr>
          <w:t>that would more closely</w:t>
        </w:r>
      </w:ins>
      <w:ins w:id="294" w:author="Jens Stevens" w:date="2017-08-19T20:46:00Z">
        <w:r w:rsidR="003E5D9A">
          <w:rPr>
            <w:rFonts w:ascii="Times New Roman" w:hAnsi="Times New Roman" w:cs="Times New Roman"/>
          </w:rPr>
          <w:t xml:space="preserve"> </w:t>
        </w:r>
      </w:ins>
      <w:ins w:id="295" w:author="Jens Stevens" w:date="2017-08-19T20:47:00Z">
        <w:r w:rsidR="003E5D9A">
          <w:rPr>
            <w:rFonts w:ascii="Times New Roman" w:hAnsi="Times New Roman" w:cs="Times New Roman"/>
          </w:rPr>
          <w:t>mimic the fine-grained stand-replacement patterns evident on National Parks land (Figure 1).</w:t>
        </w:r>
      </w:ins>
    </w:p>
    <w:p w14:paraId="0982DA80" w14:textId="0F6032C4" w:rsidR="00596352" w:rsidRDefault="00F948C1" w:rsidP="00D45535">
      <w:pPr>
        <w:spacing w:line="480" w:lineRule="auto"/>
        <w:ind w:firstLine="720"/>
        <w:rPr>
          <w:rFonts w:ascii="Times New Roman" w:hAnsi="Times New Roman" w:cs="Times New Roman"/>
        </w:rPr>
      </w:pPr>
      <w:ins w:id="296" w:author="Malcolm North" w:date="2017-08-26T07:55:00Z">
        <w:r>
          <w:rPr>
            <w:rFonts w:ascii="Times New Roman" w:hAnsi="Times New Roman" w:cs="Times New Roman"/>
          </w:rPr>
          <w:t>W</w:t>
        </w:r>
      </w:ins>
      <w:del w:id="297" w:author="Brandon Collins" w:date="2017-08-25T14:46:00Z">
        <w:r w:rsidR="009A4A8D" w:rsidDel="00363CA1">
          <w:rPr>
            <w:rFonts w:ascii="Times New Roman" w:hAnsi="Times New Roman" w:cs="Times New Roman"/>
          </w:rPr>
          <w:delText xml:space="preserve">Although “fuels” are somewhat captured by our management class variable </w:delText>
        </w:r>
        <w:r w:rsidR="00303175" w:rsidDel="00363CA1">
          <w:rPr>
            <w:rFonts w:ascii="Times New Roman" w:hAnsi="Times New Roman" w:cs="Times New Roman"/>
          </w:rPr>
          <w:delText>by their</w:delText>
        </w:r>
        <w:r w:rsidR="009A4A8D" w:rsidDel="00363CA1">
          <w:rPr>
            <w:rFonts w:ascii="Times New Roman" w:hAnsi="Times New Roman" w:cs="Times New Roman"/>
          </w:rPr>
          <w:delText xml:space="preserve"> indirect connection with forest management history, relevant fuel characterizations are largely lacking the spatial and temporal resolution that are available for weather variables</w:delText>
        </w:r>
      </w:del>
      <w:del w:id="298" w:author="Malcolm North" w:date="2017-08-26T07:55:00Z">
        <w:r w:rsidR="009A4A8D" w:rsidDel="00F948C1">
          <w:rPr>
            <w:rFonts w:ascii="Times New Roman" w:hAnsi="Times New Roman" w:cs="Times New Roman"/>
          </w:rPr>
          <w:delText xml:space="preserve">. </w:delText>
        </w:r>
      </w:del>
      <w:del w:id="299" w:author="Brandon Collins" w:date="2017-08-25T14:45:00Z">
        <w:r w:rsidR="009A4A8D" w:rsidDel="00363CA1">
          <w:rPr>
            <w:rFonts w:ascii="Times New Roman" w:hAnsi="Times New Roman" w:cs="Times New Roman"/>
          </w:rPr>
          <w:delText>As such, it is not surprising that our analyses,</w:delText>
        </w:r>
      </w:del>
      <w:del w:id="300" w:author="Brandon Collins" w:date="2017-08-25T13:49:00Z">
        <w:r w:rsidR="009A4A8D" w:rsidDel="00363CA1">
          <w:rPr>
            <w:rFonts w:ascii="Times New Roman" w:hAnsi="Times New Roman" w:cs="Times New Roman"/>
          </w:rPr>
          <w:delText xml:space="preserve"> and several other studies </w:delText>
        </w:r>
        <w:r w:rsidR="00167A1C" w:rsidDel="00363CA1">
          <w:rPr>
            <w:rFonts w:ascii="Times New Roman" w:hAnsi="Times New Roman" w:cs="Times New Roman"/>
          </w:rPr>
          <w:fldChar w:fldCharType="begin">
            <w:fldData xml:space="preserve">PEVuZE5vdGU+PENpdGU+PEF1dGhvcj5BYmF0em9nbG91PC9BdXRob3I+PFllYXI+MjAxNjwvWWVh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</w:fldData>
          </w:fldChar>
        </w:r>
        <w:r w:rsidR="00BD2BAD" w:rsidDel="00363CA1">
          <w:rPr>
            <w:rFonts w:ascii="Times New Roman" w:hAnsi="Times New Roman" w:cs="Times New Roman"/>
          </w:rPr>
          <w:delInstrText xml:space="preserve"> ADDIN EN.CITE </w:delInstrText>
        </w:r>
        <w:r w:rsidR="00BD2BAD" w:rsidDel="00363CA1">
          <w:rPr>
            <w:rFonts w:ascii="Times New Roman" w:hAnsi="Times New Roman" w:cs="Times New Roman"/>
          </w:rPr>
          <w:fldChar w:fldCharType="begin">
            <w:fldData xml:space="preserve">PEVuZE5vdGU+PENpdGU+PEF1dGhvcj5BYmF0em9nbG91PC9BdXRob3I+PFllYXI+MjAxNjwvWWVh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</w:fldData>
          </w:fldChar>
        </w:r>
        <w:r w:rsidR="00BD2BAD" w:rsidDel="00363CA1">
          <w:rPr>
            <w:rFonts w:ascii="Times New Roman" w:hAnsi="Times New Roman" w:cs="Times New Roman"/>
          </w:rPr>
          <w:delInstrText xml:space="preserve"> ADDIN EN.CITE.DATA </w:delInstrText>
        </w:r>
        <w:r w:rsidR="00BD2BAD" w:rsidDel="00363CA1">
          <w:rPr>
            <w:rFonts w:ascii="Times New Roman" w:hAnsi="Times New Roman" w:cs="Times New Roman"/>
          </w:rPr>
        </w:r>
        <w:r w:rsidR="00BD2BAD" w:rsidDel="00363CA1">
          <w:rPr>
            <w:rFonts w:ascii="Times New Roman" w:hAnsi="Times New Roman" w:cs="Times New Roman"/>
          </w:rPr>
          <w:fldChar w:fldCharType="end"/>
        </w:r>
        <w:r w:rsidR="00167A1C" w:rsidDel="00363CA1">
          <w:rPr>
            <w:rFonts w:ascii="Times New Roman" w:hAnsi="Times New Roman" w:cs="Times New Roman"/>
          </w:rPr>
        </w:r>
        <w:r w:rsidR="00167A1C" w:rsidDel="00363CA1">
          <w:rPr>
            <w:rFonts w:ascii="Times New Roman" w:hAnsi="Times New Roman" w:cs="Times New Roman"/>
          </w:rPr>
          <w:fldChar w:fldCharType="separate"/>
        </w:r>
        <w:r w:rsidR="00BD2BAD" w:rsidDel="00363CA1">
          <w:rPr>
            <w:rFonts w:ascii="Times New Roman" w:hAnsi="Times New Roman" w:cs="Times New Roman"/>
            <w:noProof/>
          </w:rPr>
          <w:delText>(</w:delText>
        </w:r>
        <w:r w:rsidR="00A05F05" w:rsidDel="00363CA1">
          <w:fldChar w:fldCharType="begin"/>
        </w:r>
        <w:r w:rsidR="00A05F05" w:rsidDel="00363CA1">
          <w:delInstrText xml:space="preserve"> HYPERLINK \l "_ENREF_2" \o "Abatzoglou, 2016 #3290" </w:delInstrText>
        </w:r>
        <w:r w:rsidR="00A05F05" w:rsidDel="00363CA1">
          <w:fldChar w:fldCharType="separate"/>
        </w:r>
        <w:r w:rsidR="00415143" w:rsidDel="00363CA1">
          <w:rPr>
            <w:rFonts w:ascii="Times New Roman" w:hAnsi="Times New Roman" w:cs="Times New Roman"/>
            <w:noProof/>
          </w:rPr>
          <w:delText>e.g., Abatzoglou and Williams, 2016</w:delText>
        </w:r>
        <w:r w:rsidR="00A05F05" w:rsidDel="00363CA1">
          <w:rPr>
            <w:rFonts w:ascii="Times New Roman" w:hAnsi="Times New Roman" w:cs="Times New Roman"/>
            <w:noProof/>
          </w:rPr>
          <w:fldChar w:fldCharType="end"/>
        </w:r>
        <w:r w:rsidR="00BD2BAD" w:rsidDel="00363CA1">
          <w:rPr>
            <w:rFonts w:ascii="Times New Roman" w:hAnsi="Times New Roman" w:cs="Times New Roman"/>
            <w:noProof/>
          </w:rPr>
          <w:delText>)</w:delText>
        </w:r>
        <w:r w:rsidR="00167A1C" w:rsidDel="00363CA1">
          <w:rPr>
            <w:rFonts w:ascii="Times New Roman" w:hAnsi="Times New Roman" w:cs="Times New Roman"/>
          </w:rPr>
          <w:fldChar w:fldCharType="end"/>
        </w:r>
        <w:r w:rsidR="009A4A8D" w:rsidDel="00363CA1">
          <w:rPr>
            <w:rFonts w:ascii="Times New Roman" w:hAnsi="Times New Roman" w:cs="Times New Roman"/>
          </w:rPr>
          <w:delText xml:space="preserve">, consistently </w:delText>
        </w:r>
      </w:del>
      <w:del w:id="301" w:author="Brandon Collins" w:date="2017-08-25T14:45:00Z">
        <w:r w:rsidR="009A4A8D" w:rsidDel="00363CA1">
          <w:rPr>
            <w:rFonts w:ascii="Times New Roman" w:hAnsi="Times New Roman" w:cs="Times New Roman"/>
          </w:rPr>
          <w:delText>identif</w:delText>
        </w:r>
      </w:del>
      <w:del w:id="302" w:author="Brandon Collins" w:date="2017-08-25T13:49:00Z">
        <w:r w:rsidR="009A4A8D" w:rsidDel="00363CA1">
          <w:rPr>
            <w:rFonts w:ascii="Times New Roman" w:hAnsi="Times New Roman" w:cs="Times New Roman"/>
          </w:rPr>
          <w:delText>y</w:delText>
        </w:r>
      </w:del>
      <w:del w:id="303" w:author="Brandon Collins" w:date="2017-08-25T14:45:00Z">
        <w:r w:rsidR="009A4A8D" w:rsidDel="00363CA1">
          <w:rPr>
            <w:rFonts w:ascii="Times New Roman" w:hAnsi="Times New Roman" w:cs="Times New Roman"/>
          </w:rPr>
          <w:delText xml:space="preserve"> </w:delText>
        </w:r>
      </w:del>
      <w:del w:id="304" w:author="Brandon Collins" w:date="2017-08-25T13:50:00Z">
        <w:r w:rsidR="009A4A8D" w:rsidDel="00363CA1">
          <w:rPr>
            <w:rFonts w:ascii="Times New Roman" w:hAnsi="Times New Roman" w:cs="Times New Roman"/>
          </w:rPr>
          <w:delText>greater relative importance of</w:delText>
        </w:r>
      </w:del>
      <w:del w:id="305" w:author="Brandon Collins" w:date="2017-08-25T14:45:00Z">
        <w:r w:rsidR="009A4A8D" w:rsidDel="00363CA1">
          <w:rPr>
            <w:rFonts w:ascii="Times New Roman" w:hAnsi="Times New Roman" w:cs="Times New Roman"/>
          </w:rPr>
          <w:delText xml:space="preserve"> weather </w:delText>
        </w:r>
      </w:del>
      <w:del w:id="306" w:author="Brandon Collins" w:date="2017-08-25T13:50:00Z">
        <w:r w:rsidR="009A4A8D" w:rsidDel="00363CA1">
          <w:rPr>
            <w:rFonts w:ascii="Times New Roman" w:hAnsi="Times New Roman" w:cs="Times New Roman"/>
          </w:rPr>
          <w:delText>and climate variables</w:delText>
        </w:r>
      </w:del>
      <w:del w:id="307" w:author="Brandon Collins" w:date="2017-08-25T14:45:00Z">
        <w:r w:rsidR="009A4A8D" w:rsidDel="00363CA1">
          <w:rPr>
            <w:rFonts w:ascii="Times New Roman" w:hAnsi="Times New Roman" w:cs="Times New Roman"/>
          </w:rPr>
          <w:delText xml:space="preserve"> </w:delText>
        </w:r>
        <w:commentRangeStart w:id="308"/>
        <w:r w:rsidR="009A4A8D" w:rsidDel="00363CA1">
          <w:rPr>
            <w:rFonts w:ascii="Times New Roman" w:hAnsi="Times New Roman" w:cs="Times New Roman"/>
          </w:rPr>
          <w:delText>over fuel</w:delText>
        </w:r>
      </w:del>
      <w:del w:id="309" w:author="Malcolm North" w:date="2017-08-26T07:55:00Z">
        <w:r w:rsidR="009A4A8D" w:rsidDel="00F948C1">
          <w:rPr>
            <w:rFonts w:ascii="Times New Roman" w:hAnsi="Times New Roman" w:cs="Times New Roman"/>
          </w:rPr>
          <w:delText>s</w:delText>
        </w:r>
        <w:commentRangeEnd w:id="308"/>
        <w:r w:rsidR="00363CA1" w:rsidDel="00F948C1">
          <w:rPr>
            <w:rStyle w:val="CommentReference"/>
          </w:rPr>
          <w:commentReference w:id="308"/>
        </w:r>
        <w:r w:rsidR="009A4A8D" w:rsidDel="00F948C1">
          <w:rPr>
            <w:rFonts w:ascii="Times New Roman" w:hAnsi="Times New Roman" w:cs="Times New Roman"/>
          </w:rPr>
          <w:delText>.</w:delText>
        </w:r>
      </w:del>
      <w:ins w:id="310" w:author="Jens Stevens" w:date="2017-08-19T20:41:00Z">
        <w:del w:id="311" w:author="Malcolm North" w:date="2017-08-26T07:55:00Z">
          <w:r w:rsidR="000D387D" w:rsidDel="00F948C1">
            <w:rPr>
              <w:rFonts w:ascii="Times New Roman" w:hAnsi="Times New Roman" w:cs="Times New Roman"/>
            </w:rPr>
            <w:delText xml:space="preserve"> W</w:delText>
          </w:r>
        </w:del>
        <w:r w:rsidR="000D387D">
          <w:rPr>
            <w:rFonts w:ascii="Times New Roman" w:hAnsi="Times New Roman" w:cs="Times New Roman"/>
          </w:rPr>
          <w:t>e were surprised that burn index was not identified as an important predictor of SDC</w:t>
        </w:r>
      </w:ins>
      <w:ins w:id="312" w:author="Malcolm North" w:date="2017-08-26T07:56:00Z">
        <w:r>
          <w:rPr>
            <w:rFonts w:ascii="Times New Roman" w:hAnsi="Times New Roman" w:cs="Times New Roman"/>
          </w:rPr>
          <w:t>.</w:t>
        </w:r>
      </w:ins>
      <w:ins w:id="313" w:author="Jens Stevens" w:date="2017-08-19T20:41:00Z">
        <w:del w:id="314" w:author="Malcolm North" w:date="2017-08-26T07:56:00Z">
          <w:r w:rsidR="000D387D" w:rsidDel="00F948C1">
            <w:rPr>
              <w:rFonts w:ascii="Times New Roman" w:hAnsi="Times New Roman" w:cs="Times New Roman"/>
            </w:rPr>
            <w:delText>;</w:delText>
          </w:r>
        </w:del>
        <w:r w:rsidR="000D387D">
          <w:rPr>
            <w:rFonts w:ascii="Times New Roman" w:hAnsi="Times New Roman" w:cs="Times New Roman"/>
          </w:rPr>
          <w:t xml:space="preserve"> </w:t>
        </w:r>
      </w:ins>
      <w:ins w:id="315" w:author="Malcolm North" w:date="2017-08-26T07:56:00Z">
        <w:r>
          <w:rPr>
            <w:rFonts w:ascii="Times New Roman" w:hAnsi="Times New Roman" w:cs="Times New Roman"/>
          </w:rPr>
          <w:t>T</w:t>
        </w:r>
      </w:ins>
      <w:ins w:id="316" w:author="Jens Stevens" w:date="2017-08-19T20:41:00Z">
        <w:del w:id="317" w:author="Malcolm North" w:date="2017-08-26T07:56:00Z">
          <w:r w:rsidR="000D387D" w:rsidDel="00F948C1">
            <w:rPr>
              <w:rFonts w:ascii="Times New Roman" w:hAnsi="Times New Roman" w:cs="Times New Roman"/>
            </w:rPr>
            <w:delText>t</w:delText>
          </w:r>
        </w:del>
        <w:r w:rsidR="000D387D">
          <w:rPr>
            <w:rFonts w:ascii="Times New Roman" w:hAnsi="Times New Roman" w:cs="Times New Roman"/>
          </w:rPr>
          <w:t xml:space="preserve">his could be due to inaccuracies related to downscaling burn index in the climate data, or because the maximum burn index during a burn window may be less relevant to stand-replacing fire than the duration of periods with high burn index. Further work </w:t>
        </w:r>
      </w:ins>
      <w:ins w:id="318" w:author="Malcolm North" w:date="2017-08-26T07:56:00Z">
        <w:r>
          <w:rPr>
            <w:rFonts w:ascii="Times New Roman" w:hAnsi="Times New Roman" w:cs="Times New Roman"/>
          </w:rPr>
          <w:t xml:space="preserve">is needed that </w:t>
        </w:r>
      </w:ins>
      <w:ins w:id="319" w:author="Jens Stevens" w:date="2017-08-19T20:41:00Z">
        <w:r w:rsidR="000D387D">
          <w:rPr>
            <w:rFonts w:ascii="Times New Roman" w:hAnsi="Times New Roman" w:cs="Times New Roman"/>
          </w:rPr>
          <w:t>could examine more sophisticated representations of weather tied specifically to the period and location of stand-replacing patches with small SDC values.</w:t>
        </w:r>
      </w:ins>
    </w:p>
    <w:p w14:paraId="4D887ABC" w14:textId="05FDDC48" w:rsidR="00F72739" w:rsidRDefault="00363CA1" w:rsidP="00D45535">
      <w:pPr>
        <w:spacing w:line="480" w:lineRule="auto"/>
        <w:ind w:firstLine="720"/>
        <w:rPr>
          <w:rFonts w:ascii="Times New Roman" w:hAnsi="Times New Roman" w:cs="Times New Roman"/>
        </w:rPr>
      </w:pPr>
      <w:ins w:id="320" w:author="Brandon Collins" w:date="2017-08-25T14:46:00Z">
        <w:r>
          <w:rPr>
            <w:rFonts w:ascii="Times New Roman" w:hAnsi="Times New Roman" w:cs="Times New Roman"/>
          </w:rPr>
          <w:t xml:space="preserve">Although </w:t>
        </w:r>
      </w:ins>
      <w:ins w:id="321" w:author="Malcolm North" w:date="2017-08-26T07:58:00Z">
        <w:r w:rsidR="00F948C1">
          <w:rPr>
            <w:rFonts w:ascii="Times New Roman" w:hAnsi="Times New Roman" w:cs="Times New Roman"/>
          </w:rPr>
          <w:t xml:space="preserve">the influence of </w:t>
        </w:r>
      </w:ins>
      <w:ins w:id="322" w:author="Brandon Collins" w:date="2017-08-25T14:46:00Z">
        <w:r>
          <w:rPr>
            <w:rFonts w:ascii="Times New Roman" w:hAnsi="Times New Roman" w:cs="Times New Roman"/>
          </w:rPr>
          <w:t xml:space="preserve">“fuels” </w:t>
        </w:r>
      </w:ins>
      <w:ins w:id="323" w:author="Malcolm North" w:date="2017-08-26T07:58:00Z">
        <w:r w:rsidR="00F948C1">
          <w:rPr>
            <w:rFonts w:ascii="Times New Roman" w:hAnsi="Times New Roman" w:cs="Times New Roman"/>
          </w:rPr>
          <w:t>on SDC is</w:t>
        </w:r>
        <w:r w:rsidR="0053644A">
          <w:rPr>
            <w:rFonts w:ascii="Times New Roman" w:hAnsi="Times New Roman" w:cs="Times New Roman"/>
          </w:rPr>
          <w:t xml:space="preserve"> may be indirectly </w:t>
        </w:r>
      </w:ins>
      <w:ins w:id="324" w:author="Brandon Collins" w:date="2017-08-25T14:46:00Z">
        <w:del w:id="325" w:author="Malcolm North" w:date="2017-08-26T07:59:00Z">
          <w:r w:rsidDel="0053644A">
            <w:rPr>
              <w:rFonts w:ascii="Times New Roman" w:hAnsi="Times New Roman" w:cs="Times New Roman"/>
            </w:rPr>
            <w:delText xml:space="preserve">are somewhat </w:delText>
          </w:r>
        </w:del>
        <w:del w:id="326" w:author="Malcolm North" w:date="2017-08-26T08:00:00Z">
          <w:r w:rsidDel="0053644A">
            <w:rPr>
              <w:rFonts w:ascii="Times New Roman" w:hAnsi="Times New Roman" w:cs="Times New Roman"/>
            </w:rPr>
            <w:delText>captured</w:delText>
          </w:r>
        </w:del>
      </w:ins>
      <w:ins w:id="327" w:author="Malcolm North" w:date="2017-08-26T08:00:00Z">
        <w:r w:rsidR="0053644A">
          <w:rPr>
            <w:rFonts w:ascii="Times New Roman" w:hAnsi="Times New Roman" w:cs="Times New Roman"/>
          </w:rPr>
          <w:t>represented</w:t>
        </w:r>
      </w:ins>
      <w:ins w:id="328" w:author="Brandon Collins" w:date="2017-08-25T14:46:00Z">
        <w:r>
          <w:rPr>
            <w:rFonts w:ascii="Times New Roman" w:hAnsi="Times New Roman" w:cs="Times New Roman"/>
          </w:rPr>
          <w:t xml:space="preserve"> by our management class variable </w:t>
        </w:r>
        <w:del w:id="329" w:author="Malcolm North" w:date="2017-08-26T08:00:00Z">
          <w:r w:rsidDel="0053644A">
            <w:rPr>
              <w:rFonts w:ascii="Times New Roman" w:hAnsi="Times New Roman" w:cs="Times New Roman"/>
            </w:rPr>
            <w:delText>by their indirect</w:delText>
          </w:r>
        </w:del>
      </w:ins>
      <w:ins w:id="330" w:author="Malcolm North" w:date="2017-08-26T08:00:00Z">
        <w:r w:rsidR="0053644A">
          <w:rPr>
            <w:rFonts w:ascii="Times New Roman" w:hAnsi="Times New Roman" w:cs="Times New Roman"/>
          </w:rPr>
          <w:t>and its</w:t>
        </w:r>
      </w:ins>
      <w:ins w:id="331" w:author="Brandon Collins" w:date="2017-08-25T14:46:00Z">
        <w:r>
          <w:rPr>
            <w:rFonts w:ascii="Times New Roman" w:hAnsi="Times New Roman" w:cs="Times New Roman"/>
          </w:rPr>
          <w:t xml:space="preserve"> connection with forest management history, relevant fuel characterizations are largely lacking the spatial and temporal resolution that are available for weather variables. Despite this</w:t>
        </w:r>
      </w:ins>
      <w:ins w:id="332" w:author="Malcolm North" w:date="2017-08-26T08:00:00Z">
        <w:r w:rsidR="0053644A">
          <w:rPr>
            <w:rFonts w:ascii="Times New Roman" w:hAnsi="Times New Roman" w:cs="Times New Roman"/>
          </w:rPr>
          <w:t xml:space="preserve"> limitation</w:t>
        </w:r>
      </w:ins>
      <w:del w:id="333" w:author="Brandon Collins" w:date="2017-08-25T14:47:00Z">
        <w:r w:rsidR="00A66A32" w:rsidDel="00363CA1">
          <w:rPr>
            <w:rFonts w:ascii="Times New Roman" w:hAnsi="Times New Roman" w:cs="Times New Roman"/>
          </w:rPr>
          <w:delText>While we do not account for fuels directly in our analysis</w:delText>
        </w:r>
      </w:del>
      <w:r w:rsidR="00A66A32">
        <w:rPr>
          <w:rFonts w:ascii="Times New Roman" w:hAnsi="Times New Roman" w:cs="Times New Roman"/>
        </w:rPr>
        <w:t xml:space="preserve">, several lines of evidence suggest that increased fuel loads are associated with </w:t>
      </w:r>
      <w:r w:rsidR="00EC5101">
        <w:rPr>
          <w:rFonts w:ascii="Times New Roman" w:hAnsi="Times New Roman" w:cs="Times New Roman"/>
        </w:rPr>
        <w:t xml:space="preserve">smaller </w:t>
      </w:r>
      <w:r w:rsidR="00A66A32">
        <w:rPr>
          <w:rFonts w:ascii="Times New Roman" w:hAnsi="Times New Roman" w:cs="Times New Roman"/>
        </w:rPr>
        <w:t xml:space="preserve">SDC values. The trend towards </w:t>
      </w:r>
      <w:r w:rsidR="00EC5101">
        <w:rPr>
          <w:rFonts w:ascii="Times New Roman" w:hAnsi="Times New Roman" w:cs="Times New Roman"/>
        </w:rPr>
        <w:t>smaller</w:t>
      </w:r>
      <w:r w:rsidR="00A66A32">
        <w:rPr>
          <w:rFonts w:ascii="Times New Roman" w:hAnsi="Times New Roman" w:cs="Times New Roman"/>
        </w:rPr>
        <w:t xml:space="preserve"> SDC values over time may </w:t>
      </w:r>
      <w:r w:rsidR="00EC5101">
        <w:rPr>
          <w:rFonts w:ascii="Times New Roman" w:hAnsi="Times New Roman" w:cs="Times New Roman"/>
        </w:rPr>
        <w:t>reflect</w:t>
      </w:r>
      <w:r w:rsidR="00A66A32">
        <w:rPr>
          <w:rFonts w:ascii="Times New Roman" w:hAnsi="Times New Roman" w:cs="Times New Roman"/>
        </w:rPr>
        <w:t xml:space="preserve"> the effect of fire suppression and associated fuel accumulation</w:t>
      </w:r>
      <w:ins w:id="334" w:author="Malcolm North" w:date="2017-08-26T08:01:00Z">
        <w:r w:rsidR="0053644A">
          <w:rPr>
            <w:rFonts w:ascii="Times New Roman" w:hAnsi="Times New Roman" w:cs="Times New Roman"/>
          </w:rPr>
          <w:t>.  However</w:t>
        </w:r>
      </w:ins>
      <w:r w:rsidR="00BD0C1E">
        <w:rPr>
          <w:rFonts w:ascii="Times New Roman" w:hAnsi="Times New Roman" w:cs="Times New Roman"/>
        </w:rPr>
        <w:t xml:space="preserve">, </w:t>
      </w:r>
      <w:del w:id="335" w:author="Malcolm North" w:date="2017-08-26T08:01:00Z">
        <w:r w:rsidR="00BD0C1E" w:rsidDel="0053644A">
          <w:rPr>
            <w:rFonts w:ascii="Times New Roman" w:hAnsi="Times New Roman" w:cs="Times New Roman"/>
          </w:rPr>
          <w:delText xml:space="preserve">but </w:delText>
        </w:r>
      </w:del>
      <w:r w:rsidR="0021259C">
        <w:rPr>
          <w:rFonts w:ascii="Times New Roman" w:hAnsi="Times New Roman" w:cs="Times New Roman"/>
        </w:rPr>
        <w:t xml:space="preserve">California </w:t>
      </w:r>
      <w:r w:rsidR="00EC5101">
        <w:rPr>
          <w:rFonts w:ascii="Times New Roman" w:hAnsi="Times New Roman" w:cs="Times New Roman"/>
        </w:rPr>
        <w:t xml:space="preserve">also </w:t>
      </w:r>
      <w:r w:rsidR="0021259C">
        <w:rPr>
          <w:rFonts w:ascii="Times New Roman" w:hAnsi="Times New Roman" w:cs="Times New Roman"/>
        </w:rPr>
        <w:t>experience</w:t>
      </w:r>
      <w:r w:rsidR="00FA43E0">
        <w:rPr>
          <w:rFonts w:ascii="Times New Roman" w:hAnsi="Times New Roman" w:cs="Times New Roman"/>
        </w:rPr>
        <w:t>d</w:t>
      </w:r>
      <w:r w:rsidR="0021259C">
        <w:rPr>
          <w:rFonts w:ascii="Times New Roman" w:hAnsi="Times New Roman" w:cs="Times New Roman"/>
        </w:rPr>
        <w:t xml:space="preserve"> a</w:t>
      </w:r>
      <w:r w:rsidR="00BD0C1E">
        <w:rPr>
          <w:rFonts w:ascii="Times New Roman" w:hAnsi="Times New Roman" w:cs="Times New Roman"/>
        </w:rPr>
        <w:t xml:space="preserve"> </w:t>
      </w:r>
      <w:r w:rsidR="00A63FD2">
        <w:rPr>
          <w:rFonts w:ascii="Times New Roman" w:hAnsi="Times New Roman" w:cs="Times New Roman"/>
        </w:rPr>
        <w:t xml:space="preserve">severe </w:t>
      </w:r>
      <w:r w:rsidR="00E452A3">
        <w:rPr>
          <w:rFonts w:ascii="Times New Roman" w:hAnsi="Times New Roman" w:cs="Times New Roman"/>
        </w:rPr>
        <w:t xml:space="preserve">four-year </w:t>
      </w:r>
      <w:r w:rsidR="00BD0C1E">
        <w:rPr>
          <w:rFonts w:ascii="Times New Roman" w:hAnsi="Times New Roman" w:cs="Times New Roman"/>
        </w:rPr>
        <w:t>drought</w:t>
      </w:r>
      <w:r w:rsidR="00A63FD2">
        <w:rPr>
          <w:rFonts w:ascii="Times New Roman" w:hAnsi="Times New Roman" w:cs="Times New Roman"/>
        </w:rPr>
        <w:t xml:space="preserve"> </w:t>
      </w:r>
      <w:r w:rsidR="00E452A3">
        <w:rPr>
          <w:rFonts w:ascii="Times New Roman" w:hAnsi="Times New Roman" w:cs="Times New Roman"/>
        </w:rPr>
        <w:t>from</w:t>
      </w:r>
      <w:r w:rsidR="00BD0C1E">
        <w:rPr>
          <w:rFonts w:ascii="Times New Roman" w:hAnsi="Times New Roman" w:cs="Times New Roman"/>
        </w:rPr>
        <w:t xml:space="preserve"> </w:t>
      </w:r>
      <w:ins w:id="336" w:author="Malcolm North" w:date="2017-08-26T08:01:00Z">
        <w:r w:rsidR="0053644A">
          <w:rPr>
            <w:rFonts w:ascii="Times New Roman" w:hAnsi="Times New Roman" w:cs="Times New Roman"/>
          </w:rPr>
          <w:t xml:space="preserve">the </w:t>
        </w:r>
      </w:ins>
      <w:r w:rsidR="001955A3">
        <w:rPr>
          <w:rFonts w:ascii="Times New Roman" w:hAnsi="Times New Roman" w:cs="Times New Roman"/>
        </w:rPr>
        <w:t>winter 2011-</w:t>
      </w:r>
      <w:r w:rsidR="00BD0C1E">
        <w:rPr>
          <w:rFonts w:ascii="Times New Roman" w:hAnsi="Times New Roman" w:cs="Times New Roman"/>
        </w:rPr>
        <w:t>2012</w:t>
      </w:r>
      <w:r w:rsidR="00E452A3">
        <w:rPr>
          <w:rFonts w:ascii="Times New Roman" w:hAnsi="Times New Roman" w:cs="Times New Roman"/>
        </w:rPr>
        <w:t xml:space="preserve"> through </w:t>
      </w:r>
      <w:ins w:id="337" w:author="Malcolm North" w:date="2017-08-26T08:02:00Z">
        <w:r w:rsidR="0053644A">
          <w:rPr>
            <w:rFonts w:ascii="Times New Roman" w:hAnsi="Times New Roman" w:cs="Times New Roman"/>
          </w:rPr>
          <w:t xml:space="preserve">the </w:t>
        </w:r>
      </w:ins>
      <w:r w:rsidR="001955A3">
        <w:rPr>
          <w:rFonts w:ascii="Times New Roman" w:hAnsi="Times New Roman" w:cs="Times New Roman"/>
        </w:rPr>
        <w:t>winter 2014-</w:t>
      </w:r>
      <w:r w:rsidR="00BD0C1E">
        <w:rPr>
          <w:rFonts w:ascii="Times New Roman" w:hAnsi="Times New Roman" w:cs="Times New Roman"/>
        </w:rPr>
        <w:t>2015</w:t>
      </w:r>
      <w:r w:rsidR="001955A3">
        <w:rPr>
          <w:rFonts w:ascii="Times New Roman" w:hAnsi="Times New Roman" w:cs="Times New Roman"/>
        </w:rPr>
        <w:t xml:space="preserve"> </w:t>
      </w:r>
      <w:r w:rsidR="001955A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&lt;EndNote&gt;&lt;Cite&gt;&lt;Author&gt;Young&lt;/Author&gt;&lt;Year&gt;2017&lt;/Year&gt;&lt;RecNum&gt;3349&lt;/RecNum&gt;&lt;DisplayText&gt;(Young&lt;style face="italic"&gt; et al.&lt;/style&gt;, 2017)&lt;/DisplayText&gt;&lt;record&gt;&lt;rec-number&gt;3349&lt;/rec-number&gt;&lt;foreign-keys&gt;&lt;key app="EN" db-id="w0ppaavf8t2zvwe9f0oxa5rcervz0wedp050" timestamp="1482420574"&gt;3349&lt;/key&gt;&lt;/foreign-keys&gt;&lt;ref-type name="Journal Article"&gt;17&lt;/ref-type&gt;&lt;contributors&gt;&lt;authors&gt;&lt;author&gt;Young, Derek J. N.&lt;/author&gt;&lt;author&gt;Stevens, Jens T.&lt;/author&gt;&lt;author&gt;Earles, J. Mason&lt;/author&gt;&lt;author&gt;Moore, Jeffrey&lt;/author&gt;&lt;author&gt;Ellis, Adam&lt;/author&gt;&lt;author&gt;Jirka, Amy L.&lt;/author&gt;&lt;author&gt;Latimer, Andrew M.&lt;/author&gt;&lt;/authors&gt;&lt;/contributors&gt;&lt;titles&gt;&lt;title&gt;Long-term climate and competition explain forest mortality patterns under extreme drought&lt;/title&gt;&lt;secondary-title&gt;Ecology Letters&lt;/secondary-title&gt;&lt;/titles&gt;&lt;periodical&gt;&lt;full-title&gt;Ecology Letters&lt;/full-title&gt;&lt;abbr-1&gt;Ecol. Lett.&lt;/abbr-1&gt;&lt;abbr-2&gt;Ecol Lett&lt;/abbr-2&gt;&lt;/periodical&gt;&lt;pages&gt;78-86&lt;/pages&gt;&lt;volume&gt;20&lt;/volume&gt;&lt;number&gt;1&lt;/number&gt;&lt;keywords&gt;&lt;keyword&gt;California&lt;/keyword&gt;&lt;keyword&gt;climate&lt;/keyword&gt;&lt;keyword&gt;climatic water deficit&lt;/keyword&gt;&lt;keyword&gt;competition&lt;/keyword&gt;&lt;keyword&gt;drought&lt;/keyword&gt;&lt;keyword&gt;forest&lt;/keyword&gt;&lt;keyword&gt;mortality&lt;/keyword&gt;&lt;keyword&gt;stress&lt;/keyword&gt;&lt;keyword&gt;tree&lt;/keyword&gt;&lt;/keywords&gt;&lt;dates&gt;&lt;year&gt;2017&lt;/year&gt;&lt;/dates&gt;&lt;isbn&gt;1461-0248&lt;/isbn&gt;&lt;urls&gt;&lt;related-urls&gt;&lt;url&gt;http://dx.doi.org/10.1111/ele.12711&lt;/url&gt;&lt;/related-urls&gt;&lt;/urls&gt;&lt;electronic-resource-num&gt;10.1111/ele.12711&lt;/electronic-resource-num&gt;&lt;/record&gt;&lt;/Cite&gt;&lt;/EndNote&gt;</w:instrText>
      </w:r>
      <w:r w:rsidR="001955A3">
        <w:rPr>
          <w:rFonts w:ascii="Times New Roman" w:hAnsi="Times New Roman" w:cs="Times New Roman"/>
        </w:rPr>
        <w:fldChar w:fldCharType="separate"/>
      </w:r>
      <w:r w:rsidR="00BD2BAD">
        <w:rPr>
          <w:rFonts w:ascii="Times New Roman" w:hAnsi="Times New Roman" w:cs="Times New Roman"/>
          <w:noProof/>
        </w:rPr>
        <w:t>(</w:t>
      </w:r>
      <w:hyperlink w:anchor="_ENREF_55" w:tooltip="Young, 2017 #3349" w:history="1">
        <w:r w:rsidR="00415143">
          <w:rPr>
            <w:rFonts w:ascii="Times New Roman" w:hAnsi="Times New Roman" w:cs="Times New Roman"/>
            <w:noProof/>
          </w:rPr>
          <w:t>Young</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1955A3">
        <w:rPr>
          <w:rFonts w:ascii="Times New Roman" w:hAnsi="Times New Roman" w:cs="Times New Roman"/>
        </w:rPr>
        <w:fldChar w:fldCharType="end"/>
      </w:r>
      <w:r w:rsidR="00167A1C">
        <w:rPr>
          <w:rFonts w:ascii="Times New Roman" w:hAnsi="Times New Roman" w:cs="Times New Roman"/>
        </w:rPr>
        <w:t>,</w:t>
      </w:r>
      <w:r w:rsidR="00BD0C1E">
        <w:rPr>
          <w:rFonts w:ascii="Times New Roman" w:hAnsi="Times New Roman" w:cs="Times New Roman"/>
        </w:rPr>
        <w:t xml:space="preserve"> </w:t>
      </w:r>
      <w:r w:rsidR="0021259C">
        <w:rPr>
          <w:rFonts w:ascii="Times New Roman" w:hAnsi="Times New Roman" w:cs="Times New Roman"/>
        </w:rPr>
        <w:t xml:space="preserve">which </w:t>
      </w:r>
      <w:r w:rsidR="00BD0C1E">
        <w:rPr>
          <w:rFonts w:ascii="Times New Roman" w:hAnsi="Times New Roman" w:cs="Times New Roman"/>
        </w:rPr>
        <w:t>likely had an effect</w:t>
      </w:r>
      <w:r w:rsidR="00EC5101">
        <w:rPr>
          <w:rFonts w:ascii="Times New Roman" w:hAnsi="Times New Roman" w:cs="Times New Roman"/>
        </w:rPr>
        <w:t xml:space="preserve"> on th</w:t>
      </w:r>
      <w:ins w:id="338" w:author="Malcolm North" w:date="2017-08-26T08:02:00Z">
        <w:r w:rsidR="0053644A">
          <w:rPr>
            <w:rFonts w:ascii="Times New Roman" w:hAnsi="Times New Roman" w:cs="Times New Roman"/>
          </w:rPr>
          <w:t>is</w:t>
        </w:r>
      </w:ins>
      <w:del w:id="339" w:author="Malcolm North" w:date="2017-08-26T08:02:00Z">
        <w:r w:rsidR="00EC5101" w:rsidDel="0053644A">
          <w:rPr>
            <w:rFonts w:ascii="Times New Roman" w:hAnsi="Times New Roman" w:cs="Times New Roman"/>
          </w:rPr>
          <w:delText>e</w:delText>
        </w:r>
      </w:del>
      <w:r w:rsidR="00EC5101">
        <w:rPr>
          <w:rFonts w:ascii="Times New Roman" w:hAnsi="Times New Roman" w:cs="Times New Roman"/>
        </w:rPr>
        <w:t xml:space="preserve"> trend</w:t>
      </w:r>
      <w:r w:rsidR="00A66A32">
        <w:rPr>
          <w:rFonts w:ascii="Times New Roman" w:hAnsi="Times New Roman" w:cs="Times New Roman"/>
        </w:rPr>
        <w:t>. The years from 2011-2015 had four of the six lowest mean SDC values of any year since 1984, and while maximum temperature and burn index increased over this time period</w:t>
      </w:r>
      <w:r w:rsidR="00AF50AA">
        <w:rPr>
          <w:rFonts w:ascii="Times New Roman" w:hAnsi="Times New Roman" w:cs="Times New Roman"/>
        </w:rPr>
        <w:t>, only two of those years (2012 and 2015) were among the six highest maximum temperature years</w:t>
      </w:r>
      <w:r w:rsidR="001955A3">
        <w:rPr>
          <w:rFonts w:ascii="Times New Roman" w:hAnsi="Times New Roman" w:cs="Times New Roman"/>
        </w:rPr>
        <w:t xml:space="preserve"> based on burn-period temperatures</w:t>
      </w:r>
      <w:r w:rsidR="00AF50AA">
        <w:rPr>
          <w:rFonts w:ascii="Times New Roman" w:hAnsi="Times New Roman" w:cs="Times New Roman"/>
        </w:rPr>
        <w:t xml:space="preserve">, and only one (2012) was among the six highest burn index years (Figure </w:t>
      </w:r>
      <w:ins w:id="340" w:author="Miller, Jay D -FS" w:date="2017-08-25T08:56:00Z">
        <w:r w:rsidR="00FF5FC2">
          <w:rPr>
            <w:rFonts w:ascii="Times New Roman" w:hAnsi="Times New Roman" w:cs="Times New Roman"/>
          </w:rPr>
          <w:t>4</w:t>
        </w:r>
      </w:ins>
      <w:del w:id="341" w:author="Miller, Jay D -FS" w:date="2017-08-25T08:56:00Z">
        <w:r w:rsidR="00AF50AA" w:rsidDel="00FF5FC2">
          <w:rPr>
            <w:rFonts w:ascii="Times New Roman" w:hAnsi="Times New Roman" w:cs="Times New Roman"/>
          </w:rPr>
          <w:delText>3</w:delText>
        </w:r>
      </w:del>
      <w:r w:rsidR="00AF50AA">
        <w:rPr>
          <w:rFonts w:ascii="Times New Roman" w:hAnsi="Times New Roman" w:cs="Times New Roman"/>
        </w:rPr>
        <w:t>). Our regression tree analysis identifies 201</w:t>
      </w:r>
      <w:r w:rsidR="00E452A3">
        <w:rPr>
          <w:rFonts w:ascii="Times New Roman" w:hAnsi="Times New Roman" w:cs="Times New Roman"/>
        </w:rPr>
        <w:t>1</w:t>
      </w:r>
      <w:r w:rsidR="00AF50AA">
        <w:rPr>
          <w:rFonts w:ascii="Times New Roman" w:hAnsi="Times New Roman" w:cs="Times New Roman"/>
        </w:rPr>
        <w:t xml:space="preserve"> as a threshold year, with fires occurring on or after that year having the </w:t>
      </w:r>
      <w:r w:rsidR="00EC5101">
        <w:rPr>
          <w:rFonts w:ascii="Times New Roman" w:hAnsi="Times New Roman" w:cs="Times New Roman"/>
        </w:rPr>
        <w:t xml:space="preserve">smallest </w:t>
      </w:r>
      <w:r w:rsidR="00AF50AA">
        <w:rPr>
          <w:rFonts w:ascii="Times New Roman" w:hAnsi="Times New Roman" w:cs="Times New Roman"/>
        </w:rPr>
        <w:t xml:space="preserve">mean SDC value of any cluster in the tree, after controlling for the </w:t>
      </w:r>
      <w:r w:rsidR="00AF50AA">
        <w:rPr>
          <w:rFonts w:ascii="Times New Roman" w:hAnsi="Times New Roman" w:cs="Times New Roman"/>
        </w:rPr>
        <w:lastRenderedPageBreak/>
        <w:t xml:space="preserve">effect of temperature (Figure </w:t>
      </w:r>
      <w:del w:id="342" w:author="Jens Stevens" w:date="2017-08-19T20:49:00Z">
        <w:r w:rsidR="00AF50AA" w:rsidDel="003E5D9A">
          <w:rPr>
            <w:rFonts w:ascii="Times New Roman" w:hAnsi="Times New Roman" w:cs="Times New Roman"/>
          </w:rPr>
          <w:delText>2</w:delText>
        </w:r>
      </w:del>
      <w:ins w:id="343" w:author="Jens Stevens" w:date="2017-08-19T20:49:00Z">
        <w:r w:rsidR="003E5D9A">
          <w:rPr>
            <w:rFonts w:ascii="Times New Roman" w:hAnsi="Times New Roman" w:cs="Times New Roman"/>
          </w:rPr>
          <w:t>3</w:t>
        </w:r>
      </w:ins>
      <w:r w:rsidR="00AF50AA">
        <w:rPr>
          <w:rFonts w:ascii="Times New Roman" w:hAnsi="Times New Roman" w:cs="Times New Roman"/>
        </w:rPr>
        <w:t xml:space="preserve">). </w:t>
      </w:r>
      <w:del w:id="344" w:author="Malcolm North" w:date="2017-08-26T08:03:00Z">
        <w:r w:rsidR="00AF50AA" w:rsidDel="0053644A">
          <w:rPr>
            <w:rFonts w:ascii="Times New Roman" w:hAnsi="Times New Roman" w:cs="Times New Roman"/>
          </w:rPr>
          <w:delText xml:space="preserve">Furthermore, </w:delText>
        </w:r>
        <w:r w:rsidR="00EC5101" w:rsidDel="0053644A">
          <w:rPr>
            <w:rFonts w:ascii="Times New Roman" w:hAnsi="Times New Roman" w:cs="Times New Roman"/>
          </w:rPr>
          <w:delText>s</w:delText>
        </w:r>
      </w:del>
      <w:ins w:id="345" w:author="Malcolm North" w:date="2017-08-26T08:03:00Z">
        <w:r w:rsidR="0053644A">
          <w:rPr>
            <w:rFonts w:ascii="Times New Roman" w:hAnsi="Times New Roman" w:cs="Times New Roman"/>
          </w:rPr>
          <w:t>S</w:t>
        </w:r>
      </w:ins>
      <w:r w:rsidR="00EC5101">
        <w:rPr>
          <w:rFonts w:ascii="Times New Roman" w:hAnsi="Times New Roman" w:cs="Times New Roman"/>
        </w:rPr>
        <w:t xml:space="preserve">maller </w:t>
      </w:r>
      <w:r w:rsidR="00AF50AA">
        <w:rPr>
          <w:rFonts w:ascii="Times New Roman" w:hAnsi="Times New Roman" w:cs="Times New Roman"/>
        </w:rPr>
        <w:t xml:space="preserve">SDC </w:t>
      </w:r>
      <w:r w:rsidR="00EC5101">
        <w:rPr>
          <w:rFonts w:ascii="Times New Roman" w:hAnsi="Times New Roman" w:cs="Times New Roman"/>
        </w:rPr>
        <w:t xml:space="preserve">values </w:t>
      </w:r>
      <w:r w:rsidR="00AF50AA">
        <w:rPr>
          <w:rFonts w:ascii="Times New Roman" w:hAnsi="Times New Roman" w:cs="Times New Roman"/>
        </w:rPr>
        <w:t xml:space="preserve">for fires managed by the </w:t>
      </w:r>
      <w:r w:rsidR="00ED03C6">
        <w:rPr>
          <w:rFonts w:ascii="Times New Roman" w:hAnsi="Times New Roman" w:cs="Times New Roman"/>
        </w:rPr>
        <w:t>USFS</w:t>
      </w:r>
      <w:r w:rsidR="00AF50AA">
        <w:rPr>
          <w:rFonts w:ascii="Times New Roman" w:hAnsi="Times New Roman" w:cs="Times New Roman"/>
        </w:rPr>
        <w:t xml:space="preserve"> </w:t>
      </w:r>
      <w:ins w:id="346" w:author="Malcolm North" w:date="2017-08-26T08:03:00Z">
        <w:r w:rsidR="0053644A">
          <w:rPr>
            <w:rFonts w:ascii="Times New Roman" w:hAnsi="Times New Roman" w:cs="Times New Roman"/>
          </w:rPr>
          <w:t>compared to</w:t>
        </w:r>
      </w:ins>
      <w:del w:id="347" w:author="Malcolm North" w:date="2017-08-26T08:03:00Z">
        <w:r w:rsidR="00AF50AA" w:rsidDel="0053644A">
          <w:rPr>
            <w:rFonts w:ascii="Times New Roman" w:hAnsi="Times New Roman" w:cs="Times New Roman"/>
          </w:rPr>
          <w:delText>than</w:delText>
        </w:r>
      </w:del>
      <w:r w:rsidR="00AF50AA">
        <w:rPr>
          <w:rFonts w:ascii="Times New Roman" w:hAnsi="Times New Roman" w:cs="Times New Roman"/>
        </w:rPr>
        <w:t xml:space="preserve"> the </w:t>
      </w:r>
      <w:r w:rsidR="00ED03C6">
        <w:rPr>
          <w:rFonts w:ascii="Times New Roman" w:hAnsi="Times New Roman" w:cs="Times New Roman"/>
        </w:rPr>
        <w:t>NPS</w:t>
      </w:r>
      <w:r w:rsidR="00AF50AA">
        <w:rPr>
          <w:rFonts w:ascii="Times New Roman" w:hAnsi="Times New Roman" w:cs="Times New Roman"/>
        </w:rPr>
        <w:t xml:space="preserve"> after controlling for weather (</w:t>
      </w:r>
      <w:r w:rsidR="001955A3">
        <w:rPr>
          <w:rFonts w:ascii="Times New Roman" w:hAnsi="Times New Roman" w:cs="Times New Roman"/>
        </w:rPr>
        <w:t>Table 1</w:t>
      </w:r>
      <w:r w:rsidR="00AF50AA">
        <w:rPr>
          <w:rFonts w:ascii="Times New Roman" w:hAnsi="Times New Roman" w:cs="Times New Roman"/>
        </w:rPr>
        <w:t>)</w:t>
      </w:r>
      <w:ins w:id="348" w:author="Malcolm North" w:date="2017-08-26T08:03:00Z">
        <w:r w:rsidR="0053644A">
          <w:rPr>
            <w:rFonts w:ascii="Times New Roman" w:hAnsi="Times New Roman" w:cs="Times New Roman"/>
          </w:rPr>
          <w:t>,</w:t>
        </w:r>
      </w:ins>
      <w:r w:rsidR="00AF50AA">
        <w:rPr>
          <w:rFonts w:ascii="Times New Roman" w:hAnsi="Times New Roman" w:cs="Times New Roman"/>
        </w:rPr>
        <w:t xml:space="preserve"> may indicate a longer history of fire suppression on </w:t>
      </w:r>
      <w:r w:rsidR="00ED03C6">
        <w:rPr>
          <w:rFonts w:ascii="Times New Roman" w:hAnsi="Times New Roman" w:cs="Times New Roman"/>
        </w:rPr>
        <w:t>USFS</w:t>
      </w:r>
      <w:r w:rsidR="00AF50AA">
        <w:rPr>
          <w:rFonts w:ascii="Times New Roman" w:hAnsi="Times New Roman" w:cs="Times New Roman"/>
        </w:rPr>
        <w:t xml:space="preserve"> lands </w:t>
      </w:r>
      <w:r w:rsidR="00762F2F">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YyI+IGV0IGFsLjwvc3R5bGU+LCAyMDEyYSk8L0Rpc3BsYXlUZXh0PjxyZWNvcmQ+PHJlYy1udW1i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YyI+IGV0IGFsLjwvc3R5bGU+LCAyMDEyYSk8L0Rpc3BsYXlUZXh0PjxyZWNvcmQ+PHJlYy1udW1i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762F2F">
        <w:rPr>
          <w:rFonts w:ascii="Times New Roman" w:hAnsi="Times New Roman" w:cs="Times New Roman"/>
        </w:rPr>
      </w:r>
      <w:r w:rsidR="00762F2F">
        <w:rPr>
          <w:rFonts w:ascii="Times New Roman" w:hAnsi="Times New Roman" w:cs="Times New Roman"/>
        </w:rPr>
        <w:fldChar w:fldCharType="separate"/>
      </w:r>
      <w:r w:rsidR="00BD2BAD">
        <w:rPr>
          <w:rFonts w:ascii="Times New Roman" w:hAnsi="Times New Roman" w:cs="Times New Roman"/>
          <w:noProof/>
        </w:rPr>
        <w:t>(</w:t>
      </w:r>
      <w:hyperlink w:anchor="_ENREF_27" w:tooltip="Miller, 2012 #2190"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2012a</w:t>
        </w:r>
      </w:hyperlink>
      <w:r w:rsidR="00BD2BAD">
        <w:rPr>
          <w:rFonts w:ascii="Times New Roman" w:hAnsi="Times New Roman" w:cs="Times New Roman"/>
          <w:noProof/>
        </w:rPr>
        <w:t>)</w:t>
      </w:r>
      <w:r w:rsidR="00762F2F">
        <w:rPr>
          <w:rFonts w:ascii="Times New Roman" w:hAnsi="Times New Roman" w:cs="Times New Roman"/>
        </w:rPr>
        <w:fldChar w:fldCharType="end"/>
      </w:r>
      <w:r w:rsidR="00AF50AA">
        <w:rPr>
          <w:rFonts w:ascii="Times New Roman" w:hAnsi="Times New Roman" w:cs="Times New Roman"/>
        </w:rPr>
        <w:t>, which have a broader array of constraints when considering how to manage ignitions</w:t>
      </w:r>
      <w:r w:rsidR="00167A1C">
        <w:rPr>
          <w:rFonts w:ascii="Times New Roman" w:hAnsi="Times New Roman" w:cs="Times New Roman"/>
        </w:rPr>
        <w:t xml:space="preserve"> </w:t>
      </w:r>
      <w:r w:rsidR="00167A1C">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167A1C">
        <w:rPr>
          <w:rFonts w:ascii="Times New Roman" w:hAnsi="Times New Roman" w:cs="Times New Roman"/>
        </w:rPr>
        <w:fldChar w:fldCharType="separate"/>
      </w:r>
      <w:r w:rsidR="00BD2BAD">
        <w:rPr>
          <w:rFonts w:ascii="Times New Roman" w:hAnsi="Times New Roman" w:cs="Times New Roman"/>
          <w:noProof/>
        </w:rPr>
        <w:t>(</w:t>
      </w:r>
      <w:hyperlink w:anchor="_ENREF_52" w:tooltip="van Wagtendonk, 2007 #3465" w:history="1">
        <w:r w:rsidR="00415143">
          <w:rPr>
            <w:rFonts w:ascii="Times New Roman" w:hAnsi="Times New Roman" w:cs="Times New Roman"/>
            <w:noProof/>
          </w:rPr>
          <w:t>van Wagtendonk, 2007</w:t>
        </w:r>
      </w:hyperlink>
      <w:r w:rsidR="00BD2BAD">
        <w:rPr>
          <w:rFonts w:ascii="Times New Roman" w:hAnsi="Times New Roman" w:cs="Times New Roman"/>
          <w:noProof/>
        </w:rPr>
        <w:t>)</w:t>
      </w:r>
      <w:r w:rsidR="00167A1C">
        <w:rPr>
          <w:rFonts w:ascii="Times New Roman" w:hAnsi="Times New Roman" w:cs="Times New Roman"/>
        </w:rPr>
        <w:fldChar w:fldCharType="end"/>
      </w:r>
      <w:r w:rsidR="00762F2F">
        <w:rPr>
          <w:rFonts w:ascii="Times New Roman" w:hAnsi="Times New Roman" w:cs="Times New Roman"/>
        </w:rPr>
        <w:t xml:space="preserve">. </w:t>
      </w:r>
    </w:p>
    <w:p w14:paraId="05129244" w14:textId="0EC42D6A" w:rsidR="00762F2F" w:rsidRDefault="00762F2F" w:rsidP="00D45535">
      <w:pPr>
        <w:spacing w:line="480" w:lineRule="auto"/>
        <w:ind w:firstLine="720"/>
        <w:rPr>
          <w:rFonts w:ascii="Times New Roman" w:hAnsi="Times New Roman" w:cs="Times New Roman"/>
        </w:rPr>
      </w:pPr>
      <w:r>
        <w:rPr>
          <w:rFonts w:ascii="Times New Roman" w:hAnsi="Times New Roman" w:cs="Times New Roman"/>
        </w:rPr>
        <w:t xml:space="preserve">Topography is also an important control over fire effects </w:t>
      </w:r>
      <w:r>
        <w:rPr>
          <w:rFonts w:ascii="Times New Roman" w:hAnsi="Times New Roman" w:cs="Times New Roman"/>
        </w:rPr>
        <w:fldChar w:fldCharType="begin">
          <w:fldData xml:space="preserve">PEVuZE5vdGU+PENpdGU+PEF1dGhvcj5IYXJyaXM8L0F1dGhvcj48WWVhcj4yMDE1PC9ZZWFyPjxS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PEVuZE5vdGU+PENpdGU+PEF1dGhvcj5IYXJyaXM8L0F1dGhvcj48WWVhcj4yMDE1PC9ZZWFyPjxS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D2BAD">
        <w:rPr>
          <w:rFonts w:ascii="Times New Roman" w:hAnsi="Times New Roman" w:cs="Times New Roman"/>
          <w:noProof/>
        </w:rPr>
        <w:t>(</w:t>
      </w:r>
      <w:hyperlink w:anchor="_ENREF_49" w:tooltip="Taylor, 2003 #1090" w:history="1">
        <w:r w:rsidR="00415143">
          <w:rPr>
            <w:rFonts w:ascii="Times New Roman" w:hAnsi="Times New Roman" w:cs="Times New Roman"/>
            <w:noProof/>
          </w:rPr>
          <w:t>Taylor and Skinner, 2003</w:t>
        </w:r>
      </w:hyperlink>
      <w:r w:rsidR="00BD2BAD">
        <w:rPr>
          <w:rFonts w:ascii="Times New Roman" w:hAnsi="Times New Roman" w:cs="Times New Roman"/>
          <w:noProof/>
        </w:rPr>
        <w:t xml:space="preserve">; </w:t>
      </w:r>
      <w:hyperlink w:anchor="_ENREF_24" w:tooltip="Lydersen, 2014 #2184" w:history="1">
        <w:r w:rsidR="00415143">
          <w:rPr>
            <w:rFonts w:ascii="Times New Roman" w:hAnsi="Times New Roman" w:cs="Times New Roman"/>
            <w:noProof/>
          </w:rPr>
          <w:t>Lydersen</w:t>
        </w:r>
        <w:r w:rsidR="00415143" w:rsidRPr="00BD2BAD">
          <w:rPr>
            <w:rFonts w:ascii="Times New Roman" w:hAnsi="Times New Roman" w:cs="Times New Roman"/>
            <w:i/>
            <w:noProof/>
          </w:rPr>
          <w:t xml:space="preserve"> et al.</w:t>
        </w:r>
        <w:r w:rsidR="00415143">
          <w:rPr>
            <w:rFonts w:ascii="Times New Roman" w:hAnsi="Times New Roman" w:cs="Times New Roman"/>
            <w:noProof/>
          </w:rPr>
          <w:t>, 2014</w:t>
        </w:r>
      </w:hyperlink>
      <w:r w:rsidR="00BD2BAD">
        <w:rPr>
          <w:rFonts w:ascii="Times New Roman" w:hAnsi="Times New Roman" w:cs="Times New Roman"/>
          <w:noProof/>
        </w:rPr>
        <w:t xml:space="preserve">; </w:t>
      </w:r>
      <w:hyperlink w:anchor="_ENREF_12" w:tooltip="Harris, 2015 #2748" w:history="1">
        <w:r w:rsidR="00415143">
          <w:rPr>
            <w:rFonts w:ascii="Times New Roman" w:hAnsi="Times New Roman" w:cs="Times New Roman"/>
            <w:noProof/>
          </w:rPr>
          <w:t>Harris and Taylor, 2015</w:t>
        </w:r>
      </w:hyperlink>
      <w:r w:rsidR="00BD2BAD">
        <w:rPr>
          <w:rFonts w:ascii="Times New Roman" w:hAnsi="Times New Roman" w:cs="Times New Roman"/>
          <w:noProof/>
        </w:rPr>
        <w:t xml:space="preserve">; </w:t>
      </w:r>
      <w:hyperlink w:anchor="_ENREF_11" w:tooltip="Estes, 2017 #3469" w:history="1">
        <w:r w:rsidR="00415143">
          <w:rPr>
            <w:rFonts w:ascii="Times New Roman" w:hAnsi="Times New Roman" w:cs="Times New Roman"/>
            <w:noProof/>
          </w:rPr>
          <w:t>Estes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sidR="00A8027E">
        <w:rPr>
          <w:rFonts w:ascii="Times New Roman" w:hAnsi="Times New Roman" w:cs="Times New Roman"/>
        </w:rPr>
        <w:t xml:space="preserve">. In areas with high topographic complexity, patterns of stand-replacing fire may be less responsive to variation in fuels or weather </w:t>
      </w:r>
      <w:r w:rsidR="00A8027E">
        <w:rPr>
          <w:rFonts w:ascii="Times New Roman" w:hAnsi="Times New Roman" w:cs="Times New Roman"/>
        </w:rPr>
        <w:fldChar w:fldCharType="begin">
          <w:fldData xml:space="preserve">PEVuZE5vdGU+PENpdGU+PEF1dGhvcj5NaWxsZXI8L0F1dGhvcj48WWVhcj4yMDEyPC9ZZWFyPjxS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ZWNOdW0+MTEyMzwvUmVjTnVtPjxEaXNwbGF5VGV4dD4oTWlsbGVyPHN0eWxlIGZhY2U9Iml0YWxp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A8027E">
        <w:rPr>
          <w:rFonts w:ascii="Times New Roman" w:hAnsi="Times New Roman" w:cs="Times New Roman"/>
        </w:rPr>
      </w:r>
      <w:r w:rsidR="00A8027E">
        <w:rPr>
          <w:rFonts w:ascii="Times New Roman" w:hAnsi="Times New Roman" w:cs="Times New Roman"/>
        </w:rPr>
        <w:fldChar w:fldCharType="separate"/>
      </w:r>
      <w:r w:rsidR="00BD2BAD">
        <w:rPr>
          <w:rFonts w:ascii="Times New Roman" w:hAnsi="Times New Roman" w:cs="Times New Roman"/>
          <w:noProof/>
        </w:rPr>
        <w:t>(</w:t>
      </w:r>
      <w:hyperlink w:anchor="_ENREF_32" w:tooltip="Miller, 2012 #1123"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2012b</w:t>
        </w:r>
      </w:hyperlink>
      <w:r w:rsidR="00BD2BAD">
        <w:rPr>
          <w:rFonts w:ascii="Times New Roman" w:hAnsi="Times New Roman" w:cs="Times New Roman"/>
          <w:noProof/>
        </w:rPr>
        <w:t>)</w:t>
      </w:r>
      <w:r w:rsidR="00A8027E">
        <w:rPr>
          <w:rFonts w:ascii="Times New Roman" w:hAnsi="Times New Roman" w:cs="Times New Roman"/>
        </w:rPr>
        <w:fldChar w:fldCharType="end"/>
      </w:r>
      <w:r w:rsidR="00A8027E">
        <w:rPr>
          <w:rFonts w:ascii="Times New Roman" w:hAnsi="Times New Roman" w:cs="Times New Roman"/>
        </w:rPr>
        <w:t xml:space="preserve">. We found a seemingly counterintuitive result </w:t>
      </w:r>
      <w:r w:rsidR="003A0ABB">
        <w:rPr>
          <w:rFonts w:ascii="Times New Roman" w:hAnsi="Times New Roman" w:cs="Times New Roman"/>
        </w:rPr>
        <w:t xml:space="preserve">in our regression tree analysis </w:t>
      </w:r>
      <w:r w:rsidR="00A8027E">
        <w:rPr>
          <w:rFonts w:ascii="Times New Roman" w:hAnsi="Times New Roman" w:cs="Times New Roman"/>
        </w:rPr>
        <w:t>where fires with a maximum high temperature greater than or equal to</w:t>
      </w:r>
      <w:r w:rsidR="00A8027E" w:rsidRPr="003A0ABB">
        <w:rPr>
          <w:rFonts w:ascii="Times New Roman" w:hAnsi="Times New Roman" w:cs="Times New Roman"/>
        </w:rPr>
        <w:t xml:space="preserve"> 39</w:t>
      </w:r>
      <w:r w:rsidR="00A8027E" w:rsidRPr="003A0ABB">
        <w:rPr>
          <w:rFonts w:ascii="Times New Roman" w:hAnsi="Times New Roman" w:cs="Times New Roman"/>
          <w:color w:val="000000"/>
        </w:rPr>
        <w:t>°</w:t>
      </w:r>
      <w:r w:rsidR="00A8027E" w:rsidRPr="003A0ABB">
        <w:rPr>
          <w:rFonts w:ascii="Times New Roman" w:hAnsi="Times New Roman" w:cs="Times New Roman"/>
        </w:rPr>
        <w:t>C</w:t>
      </w:r>
      <w:r w:rsidR="003A0ABB">
        <w:rPr>
          <w:rFonts w:ascii="Times New Roman" w:hAnsi="Times New Roman" w:cs="Times New Roman"/>
        </w:rPr>
        <w:t xml:space="preserve"> had </w:t>
      </w:r>
      <w:del w:id="349" w:author="Jens Stevens" w:date="2017-08-16T18:55:00Z">
        <w:r w:rsidR="003A0ABB" w:rsidDel="0050673F">
          <w:rPr>
            <w:rFonts w:ascii="Times New Roman" w:hAnsi="Times New Roman" w:cs="Times New Roman"/>
          </w:rPr>
          <w:delText xml:space="preserve">smaller </w:delText>
        </w:r>
      </w:del>
      <w:ins w:id="350" w:author="Jens Stevens" w:date="2017-08-16T18:55:00Z">
        <w:r w:rsidR="0050673F">
          <w:rPr>
            <w:rFonts w:ascii="Times New Roman" w:hAnsi="Times New Roman" w:cs="Times New Roman"/>
          </w:rPr>
          <w:t xml:space="preserve">larger </w:t>
        </w:r>
      </w:ins>
      <w:r w:rsidR="003A0ABB">
        <w:rPr>
          <w:rFonts w:ascii="Times New Roman" w:hAnsi="Times New Roman" w:cs="Times New Roman"/>
        </w:rPr>
        <w:t xml:space="preserve">SDC values (N=18, Figure </w:t>
      </w:r>
      <w:del w:id="351" w:author="Jens Stevens" w:date="2017-08-19T20:50:00Z">
        <w:r w:rsidR="006A4C04" w:rsidDel="003E5D9A">
          <w:rPr>
            <w:rFonts w:ascii="Times New Roman" w:hAnsi="Times New Roman" w:cs="Times New Roman"/>
          </w:rPr>
          <w:delText>1</w:delText>
        </w:r>
      </w:del>
      <w:ins w:id="352" w:author="Jens Stevens" w:date="2017-08-19T20:50:00Z">
        <w:r w:rsidR="003E5D9A">
          <w:rPr>
            <w:rFonts w:ascii="Times New Roman" w:hAnsi="Times New Roman" w:cs="Times New Roman"/>
          </w:rPr>
          <w:t>2</w:t>
        </w:r>
      </w:ins>
      <w:r w:rsidR="003A0ABB">
        <w:rPr>
          <w:rFonts w:ascii="Times New Roman" w:hAnsi="Times New Roman" w:cs="Times New Roman"/>
        </w:rPr>
        <w:t>)</w:t>
      </w:r>
      <w:r w:rsidR="00303175">
        <w:rPr>
          <w:rFonts w:ascii="Times New Roman" w:hAnsi="Times New Roman" w:cs="Times New Roman"/>
        </w:rPr>
        <w:t>. E</w:t>
      </w:r>
      <w:r w:rsidR="003A0ABB">
        <w:rPr>
          <w:rFonts w:ascii="Times New Roman" w:hAnsi="Times New Roman" w:cs="Times New Roman"/>
        </w:rPr>
        <w:t>very one of these fires</w:t>
      </w:r>
      <w:r w:rsidR="00303175">
        <w:rPr>
          <w:rFonts w:ascii="Times New Roman" w:hAnsi="Times New Roman" w:cs="Times New Roman"/>
        </w:rPr>
        <w:t>, however,</w:t>
      </w:r>
      <w:r w:rsidR="003A0ABB">
        <w:rPr>
          <w:rFonts w:ascii="Times New Roman" w:hAnsi="Times New Roman" w:cs="Times New Roman"/>
        </w:rPr>
        <w:t xml:space="preserve"> occurred in the northwestern part of California centered around the Klamath Mountains, with a majority (N=10) occurring in 1987, a particularly warm year (Figure </w:t>
      </w:r>
      <w:del w:id="353" w:author="Jens Stevens" w:date="2017-08-19T20:50:00Z">
        <w:r w:rsidR="003A0ABB" w:rsidDel="003E5D9A">
          <w:rPr>
            <w:rFonts w:ascii="Times New Roman" w:hAnsi="Times New Roman" w:cs="Times New Roman"/>
          </w:rPr>
          <w:delText>3</w:delText>
        </w:r>
      </w:del>
      <w:ins w:id="354" w:author="Jens Stevens" w:date="2017-08-19T20:50:00Z">
        <w:r w:rsidR="003E5D9A">
          <w:rPr>
            <w:rFonts w:ascii="Times New Roman" w:hAnsi="Times New Roman" w:cs="Times New Roman"/>
          </w:rPr>
          <w:t>4</w:t>
        </w:r>
      </w:ins>
      <w:r w:rsidR="003A0ABB">
        <w:rPr>
          <w:rFonts w:ascii="Times New Roman" w:hAnsi="Times New Roman" w:cs="Times New Roman"/>
        </w:rPr>
        <w:t xml:space="preserve">) with widespread </w:t>
      </w:r>
      <w:r w:rsidR="00ED03C6">
        <w:rPr>
          <w:rFonts w:ascii="Times New Roman" w:hAnsi="Times New Roman" w:cs="Times New Roman"/>
        </w:rPr>
        <w:t xml:space="preserve">lightning </w:t>
      </w:r>
      <w:r w:rsidR="003A0ABB">
        <w:rPr>
          <w:rFonts w:ascii="Times New Roman" w:hAnsi="Times New Roman" w:cs="Times New Roman"/>
        </w:rPr>
        <w:t xml:space="preserve">fire activity in this region. </w:t>
      </w:r>
      <w:r w:rsidR="007D2FE4">
        <w:rPr>
          <w:rFonts w:ascii="Times New Roman" w:hAnsi="Times New Roman" w:cs="Times New Roman"/>
        </w:rPr>
        <w:t>T</w:t>
      </w:r>
      <w:r w:rsidR="0045643E">
        <w:rPr>
          <w:rFonts w:ascii="Times New Roman" w:hAnsi="Times New Roman" w:cs="Times New Roman"/>
        </w:rPr>
        <w:t xml:space="preserve">emperature inversions </w:t>
      </w:r>
      <w:r w:rsidR="00E40EBA">
        <w:rPr>
          <w:rFonts w:ascii="Times New Roman" w:hAnsi="Times New Roman" w:cs="Times New Roman"/>
        </w:rPr>
        <w:t xml:space="preserve">within the topographically complex Klamath region </w:t>
      </w:r>
      <w:r w:rsidR="0045643E">
        <w:rPr>
          <w:rFonts w:ascii="Times New Roman" w:hAnsi="Times New Roman" w:cs="Times New Roman"/>
        </w:rPr>
        <w:t xml:space="preserve">are common </w:t>
      </w:r>
      <w:r w:rsidR="00E40EBA">
        <w:rPr>
          <w:rFonts w:ascii="Times New Roman" w:hAnsi="Times New Roman" w:cs="Times New Roman"/>
        </w:rPr>
        <w:t>when summer high</w:t>
      </w:r>
      <w:r w:rsidR="00167A1C">
        <w:rPr>
          <w:rFonts w:ascii="Times New Roman" w:hAnsi="Times New Roman" w:cs="Times New Roman"/>
        </w:rPr>
        <w:t>-</w:t>
      </w:r>
      <w:r w:rsidR="00E40EBA">
        <w:rPr>
          <w:rFonts w:ascii="Times New Roman" w:hAnsi="Times New Roman" w:cs="Times New Roman"/>
        </w:rPr>
        <w:t>pressure systems setup over the region</w:t>
      </w:r>
      <w:r w:rsidR="0051571C">
        <w:rPr>
          <w:rFonts w:ascii="Times New Roman" w:hAnsi="Times New Roman" w:cs="Times New Roman"/>
        </w:rPr>
        <w:t>. The inversions</w:t>
      </w:r>
      <w:r w:rsidR="0045643E">
        <w:rPr>
          <w:rFonts w:ascii="Times New Roman" w:hAnsi="Times New Roman" w:cs="Times New Roman"/>
        </w:rPr>
        <w:t xml:space="preserve"> have been documented to </w:t>
      </w:r>
      <w:r w:rsidR="007D2FE4">
        <w:rPr>
          <w:rFonts w:ascii="Times New Roman" w:hAnsi="Times New Roman" w:cs="Times New Roman"/>
        </w:rPr>
        <w:t>trap smoke from wildland fire in valleys</w:t>
      </w:r>
      <w:r w:rsidR="00613C8F">
        <w:rPr>
          <w:rFonts w:ascii="Times New Roman" w:hAnsi="Times New Roman" w:cs="Times New Roman"/>
        </w:rPr>
        <w:t xml:space="preserve"> for weeks</w:t>
      </w:r>
      <w:r w:rsidR="00AE7BFB">
        <w:rPr>
          <w:rFonts w:ascii="Times New Roman" w:hAnsi="Times New Roman" w:cs="Times New Roman"/>
        </w:rPr>
        <w:t>, reducing</w:t>
      </w:r>
      <w:r w:rsidR="007D2FE4">
        <w:rPr>
          <w:rFonts w:ascii="Times New Roman" w:hAnsi="Times New Roman" w:cs="Times New Roman"/>
        </w:rPr>
        <w:t xml:space="preserve"> </w:t>
      </w:r>
      <w:r w:rsidR="00E40EBA">
        <w:rPr>
          <w:rFonts w:ascii="Times New Roman" w:hAnsi="Times New Roman" w:cs="Times New Roman"/>
        </w:rPr>
        <w:t xml:space="preserve">solar insolation and </w:t>
      </w:r>
      <w:r w:rsidR="007D2FE4">
        <w:rPr>
          <w:rFonts w:ascii="Times New Roman" w:hAnsi="Times New Roman" w:cs="Times New Roman"/>
        </w:rPr>
        <w:t>daytime maximum temperatures</w:t>
      </w:r>
      <w:r w:rsidR="002C74F9">
        <w:rPr>
          <w:rFonts w:ascii="Times New Roman" w:hAnsi="Times New Roman" w:cs="Times New Roman"/>
        </w:rPr>
        <w:t xml:space="preserve"> </w:t>
      </w:r>
      <w:r w:rsidR="00AE7BFB">
        <w:rPr>
          <w:rFonts w:ascii="Times New Roman" w:hAnsi="Times New Roman" w:cs="Times New Roman"/>
        </w:rPr>
        <w:t xml:space="preserve">in valleys relative to nearby ridgetops </w:t>
      </w:r>
      <w:r w:rsidR="00AE7BFB">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&lt;EndNote&gt;&lt;Cite&gt;&lt;Author&gt;Robock&lt;/Author&gt;&lt;Year&gt;1988&lt;/Year&gt;&lt;RecNum&gt;3468&lt;/RecNum&gt;&lt;DisplayText&gt;(Robock, 1988)&lt;/DisplayText&gt;&lt;record&gt;&lt;rec-number&gt;3468&lt;/rec-number&gt;&lt;foreign-keys&gt;&lt;key app="EN" db-id="w0ppaavf8t2zvwe9f0oxa5rcervz0wedp050" timestamp="1497993952"&gt;3468&lt;/key&gt;&lt;/foreign-keys&gt;&lt;ref-type name="Journal Article"&gt;17&lt;/ref-type&gt;&lt;contributors&gt;&lt;authors&gt;&lt;author&gt;Robock, Alan&lt;/author&gt;&lt;/authors&gt;&lt;/contributors&gt;&lt;titles&gt;&lt;title&gt;Enhancement of Surface Cooling Due to Forest Fire Smoke&lt;/title&gt;&lt;secondary-title&gt;Science&lt;/secondary-title&gt;&lt;/titles&gt;&lt;periodical&gt;&lt;full-title&gt;Science&lt;/full-title&gt;&lt;/periodical&gt;&lt;pages&gt;911-913&lt;/pages&gt;&lt;volume&gt;242&lt;/volume&gt;&lt;number&gt;4880&lt;/number&gt;&lt;dates&gt;&lt;year&gt;1988&lt;/year&gt;&lt;/dates&gt;&lt;urls&gt;&lt;related-urls&gt;&lt;url&gt;http://science.sciencemag.org/content/sci/242/4880/911.full.pdf&lt;/url&gt;&lt;/related-urls&gt;&lt;/urls&gt;&lt;electronic-resource-num&gt;10.1126/science.242.4880.911&lt;/electronic-resource-num&gt;&lt;research-notes&gt;Read 17 6/20/17&amp;#xD;Skimmed&amp;#xD;1987 fires in NW CA were burning under hot conditions but had moderate stand-replacing effects, this is because of inversions that kept cooler conitions at valley bottoms.&lt;/research-notes&gt;&lt;/record&gt;&lt;/Cite&gt;&lt;/EndNote&gt;</w:instrText>
      </w:r>
      <w:r w:rsidR="00AE7BFB">
        <w:rPr>
          <w:rFonts w:ascii="Times New Roman" w:hAnsi="Times New Roman" w:cs="Times New Roman"/>
        </w:rPr>
        <w:fldChar w:fldCharType="separate"/>
      </w:r>
      <w:r w:rsidR="00BD2BAD">
        <w:rPr>
          <w:rFonts w:ascii="Times New Roman" w:hAnsi="Times New Roman" w:cs="Times New Roman"/>
          <w:noProof/>
        </w:rPr>
        <w:t>(</w:t>
      </w:r>
      <w:hyperlink w:anchor="_ENREF_39" w:tooltip="Robock, 1988 #3468" w:history="1">
        <w:r w:rsidR="00415143">
          <w:rPr>
            <w:rFonts w:ascii="Times New Roman" w:hAnsi="Times New Roman" w:cs="Times New Roman"/>
            <w:noProof/>
          </w:rPr>
          <w:t>Robock, 1988</w:t>
        </w:r>
      </w:hyperlink>
      <w:r w:rsidR="00BD2BAD">
        <w:rPr>
          <w:rFonts w:ascii="Times New Roman" w:hAnsi="Times New Roman" w:cs="Times New Roman"/>
          <w:noProof/>
        </w:rPr>
        <w:t>)</w:t>
      </w:r>
      <w:r w:rsidR="00AE7BFB">
        <w:rPr>
          <w:rFonts w:ascii="Times New Roman" w:hAnsi="Times New Roman" w:cs="Times New Roman"/>
        </w:rPr>
        <w:fldChar w:fldCharType="end"/>
      </w:r>
      <w:r w:rsidR="00E40EBA">
        <w:rPr>
          <w:rFonts w:ascii="Times New Roman" w:hAnsi="Times New Roman" w:cs="Times New Roman"/>
        </w:rPr>
        <w:t>. As a result</w:t>
      </w:r>
      <w:r w:rsidR="007D2FE4">
        <w:rPr>
          <w:rFonts w:ascii="Times New Roman" w:hAnsi="Times New Roman" w:cs="Times New Roman"/>
        </w:rPr>
        <w:t xml:space="preserve"> </w:t>
      </w:r>
      <w:r w:rsidR="00E40EBA">
        <w:rPr>
          <w:rFonts w:ascii="Times New Roman" w:hAnsi="Times New Roman" w:cs="Times New Roman"/>
        </w:rPr>
        <w:t xml:space="preserve">daytime </w:t>
      </w:r>
      <w:r w:rsidR="007D2FE4">
        <w:rPr>
          <w:rFonts w:ascii="Times New Roman" w:hAnsi="Times New Roman" w:cs="Times New Roman"/>
        </w:rPr>
        <w:t>fire activity</w:t>
      </w:r>
      <w:r w:rsidR="00E40EBA">
        <w:rPr>
          <w:rFonts w:ascii="Times New Roman" w:hAnsi="Times New Roman" w:cs="Times New Roman"/>
        </w:rPr>
        <w:t xml:space="preserve"> is suppressed</w:t>
      </w:r>
      <w:r w:rsidR="00AE7BFB">
        <w:rPr>
          <w:rFonts w:ascii="Times New Roman" w:hAnsi="Times New Roman" w:cs="Times New Roman"/>
        </w:rPr>
        <w:t xml:space="preserve"> in some areas</w:t>
      </w:r>
      <w:r w:rsidR="0051571C">
        <w:rPr>
          <w:rFonts w:ascii="Times New Roman" w:hAnsi="Times New Roman" w:cs="Times New Roman"/>
        </w:rPr>
        <w:t>, even in particularly warm years like 1987</w:t>
      </w:r>
      <w:r w:rsidR="00AE7BFB">
        <w:rPr>
          <w:rFonts w:ascii="Times New Roman" w:hAnsi="Times New Roman" w:cs="Times New Roman"/>
        </w:rPr>
        <w:t xml:space="preserve">, which can moderate fire behavior and reduce stand-replacing effects </w:t>
      </w:r>
      <w:r w:rsidR="00AE7BFB">
        <w:rPr>
          <w:rFonts w:ascii="Times New Roman" w:hAnsi="Times New Roman" w:cs="Times New Roman"/>
        </w:rPr>
        <w:fldChar w:fldCharType="begin">
          <w:fldData xml:space="preserve">PEVuZE5vdGU+PENpdGU+PEF1dGhvcj5Fc3RlczwvQXV0aG9yPjxZZWFyPjIwMTc8L1llYXI+PFJl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PEVuZE5vdGU+PENpdGU+PEF1dGhvcj5Fc3RlczwvQXV0aG9yPjxZZWFyPjIwMTc8L1llYXI+PFJl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AE7BFB">
        <w:rPr>
          <w:rFonts w:ascii="Times New Roman" w:hAnsi="Times New Roman" w:cs="Times New Roman"/>
        </w:rPr>
      </w:r>
      <w:r w:rsidR="00AE7BFB">
        <w:rPr>
          <w:rFonts w:ascii="Times New Roman" w:hAnsi="Times New Roman" w:cs="Times New Roman"/>
        </w:rPr>
        <w:fldChar w:fldCharType="separate"/>
      </w:r>
      <w:r w:rsidR="00BD2BAD">
        <w:rPr>
          <w:rFonts w:ascii="Times New Roman" w:hAnsi="Times New Roman" w:cs="Times New Roman"/>
          <w:noProof/>
        </w:rPr>
        <w:t>(</w:t>
      </w:r>
      <w:hyperlink w:anchor="_ENREF_39" w:tooltip="Robock, 1988 #3468" w:history="1">
        <w:r w:rsidR="00415143">
          <w:rPr>
            <w:rFonts w:ascii="Times New Roman" w:hAnsi="Times New Roman" w:cs="Times New Roman"/>
            <w:noProof/>
          </w:rPr>
          <w:t>Robock, 1988</w:t>
        </w:r>
      </w:hyperlink>
      <w:r w:rsidR="00BD2BAD">
        <w:rPr>
          <w:rFonts w:ascii="Times New Roman" w:hAnsi="Times New Roman" w:cs="Times New Roman"/>
          <w:noProof/>
        </w:rPr>
        <w:t xml:space="preserve">; </w:t>
      </w:r>
      <w:hyperlink w:anchor="_ENREF_11" w:tooltip="Estes, 2017 #3469" w:history="1">
        <w:r w:rsidR="00415143">
          <w:rPr>
            <w:rFonts w:ascii="Times New Roman" w:hAnsi="Times New Roman" w:cs="Times New Roman"/>
            <w:noProof/>
          </w:rPr>
          <w:t>Estes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2017</w:t>
        </w:r>
      </w:hyperlink>
      <w:r w:rsidR="00BD2BAD">
        <w:rPr>
          <w:rFonts w:ascii="Times New Roman" w:hAnsi="Times New Roman" w:cs="Times New Roman"/>
          <w:noProof/>
        </w:rPr>
        <w:t>)</w:t>
      </w:r>
      <w:r w:rsidR="00AE7BFB">
        <w:rPr>
          <w:rFonts w:ascii="Times New Roman" w:hAnsi="Times New Roman" w:cs="Times New Roman"/>
        </w:rPr>
        <w:fldChar w:fldCharType="end"/>
      </w:r>
      <w:r w:rsidR="007D2FE4">
        <w:rPr>
          <w:rFonts w:ascii="Times New Roman" w:hAnsi="Times New Roman" w:cs="Times New Roman"/>
        </w:rPr>
        <w:t>.</w:t>
      </w:r>
      <w:ins w:id="355" w:author="Jens Stevens" w:date="2017-08-16T18:25:00Z">
        <w:r w:rsidR="00351EAB">
          <w:rPr>
            <w:rFonts w:ascii="Times New Roman" w:hAnsi="Times New Roman" w:cs="Times New Roman"/>
          </w:rPr>
          <w:t xml:space="preserve"> The topographic complexity of the Klamath Mountains may also explain why we did not see a significant decrease in SDC over time in that region, but we did see a significant decrease in the Sierra Nevada</w:t>
        </w:r>
      </w:ins>
      <w:r w:rsidR="00351EAB">
        <w:rPr>
          <w:rFonts w:ascii="Times New Roman" w:hAnsi="Times New Roman" w:cs="Times New Roman"/>
        </w:rPr>
        <w:t xml:space="preserve"> </w:t>
      </w:r>
      <w:r w:rsidR="00351EAB">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351EAB">
        <w:rPr>
          <w:rFonts w:ascii="Times New Roman" w:hAnsi="Times New Roman" w:cs="Times New Roman"/>
        </w:rPr>
        <w:instrText xml:space="preserve"> ADDIN EN.CITE </w:instrText>
      </w:r>
      <w:r w:rsidR="00351EAB">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351EAB">
        <w:rPr>
          <w:rFonts w:ascii="Times New Roman" w:hAnsi="Times New Roman" w:cs="Times New Roman"/>
        </w:rPr>
        <w:instrText xml:space="preserve"> ADDIN EN.CITE.DATA </w:instrText>
      </w:r>
      <w:r w:rsidR="00351EAB">
        <w:rPr>
          <w:rFonts w:ascii="Times New Roman" w:hAnsi="Times New Roman" w:cs="Times New Roman"/>
        </w:rPr>
      </w:r>
      <w:r w:rsidR="00351EAB">
        <w:rPr>
          <w:rFonts w:ascii="Times New Roman" w:hAnsi="Times New Roman" w:cs="Times New Roman"/>
        </w:rPr>
        <w:fldChar w:fldCharType="end"/>
      </w:r>
      <w:r w:rsidR="00351EAB">
        <w:rPr>
          <w:rFonts w:ascii="Times New Roman" w:hAnsi="Times New Roman" w:cs="Times New Roman"/>
        </w:rPr>
      </w:r>
      <w:r w:rsidR="00351EAB">
        <w:rPr>
          <w:rFonts w:ascii="Times New Roman" w:hAnsi="Times New Roman" w:cs="Times New Roman"/>
        </w:rPr>
        <w:fldChar w:fldCharType="separate"/>
      </w:r>
      <w:r w:rsidR="00351EAB">
        <w:rPr>
          <w:rFonts w:ascii="Times New Roman" w:hAnsi="Times New Roman" w:cs="Times New Roman"/>
          <w:noProof/>
        </w:rPr>
        <w:t>(</w:t>
      </w:r>
      <w:hyperlink w:anchor="_ENREF_30" w:tooltip="Miller, 2012 #1699" w:history="1">
        <w:r w:rsidR="00415143">
          <w:rPr>
            <w:rFonts w:ascii="Times New Roman" w:hAnsi="Times New Roman" w:cs="Times New Roman"/>
            <w:noProof/>
          </w:rPr>
          <w:t>Miller and Safford, 2012</w:t>
        </w:r>
      </w:hyperlink>
      <w:r w:rsidR="00351EAB">
        <w:rPr>
          <w:rFonts w:ascii="Times New Roman" w:hAnsi="Times New Roman" w:cs="Times New Roman"/>
          <w:noProof/>
        </w:rPr>
        <w:t xml:space="preserve">; </w:t>
      </w:r>
      <w:hyperlink w:anchor="_ENREF_32" w:tooltip="Miller, 2012 #1123" w:history="1">
        <w:r w:rsidR="00415143">
          <w:rPr>
            <w:rFonts w:ascii="Times New Roman" w:hAnsi="Times New Roman" w:cs="Times New Roman"/>
            <w:noProof/>
          </w:rPr>
          <w:t>Miller</w:t>
        </w:r>
        <w:r w:rsidR="00415143" w:rsidRPr="00BD2BAD">
          <w:rPr>
            <w:rFonts w:ascii="Times New Roman" w:hAnsi="Times New Roman" w:cs="Times New Roman"/>
            <w:i/>
            <w:noProof/>
          </w:rPr>
          <w:t xml:space="preserve"> et al.</w:t>
        </w:r>
        <w:r w:rsidR="00415143">
          <w:rPr>
            <w:rFonts w:ascii="Times New Roman" w:hAnsi="Times New Roman" w:cs="Times New Roman"/>
            <w:noProof/>
          </w:rPr>
          <w:t>, 2012b</w:t>
        </w:r>
      </w:hyperlink>
      <w:r w:rsidR="00351EAB">
        <w:rPr>
          <w:rFonts w:ascii="Times New Roman" w:hAnsi="Times New Roman" w:cs="Times New Roman"/>
          <w:noProof/>
        </w:rPr>
        <w:t>)</w:t>
      </w:r>
      <w:r w:rsidR="00351EAB">
        <w:rPr>
          <w:rFonts w:ascii="Times New Roman" w:hAnsi="Times New Roman" w:cs="Times New Roman"/>
        </w:rPr>
        <w:fldChar w:fldCharType="end"/>
      </w:r>
      <w:ins w:id="356" w:author="Jens Stevens" w:date="2017-08-16T18:26:00Z">
        <w:r w:rsidR="00351EAB">
          <w:rPr>
            <w:rFonts w:ascii="Times New Roman" w:hAnsi="Times New Roman" w:cs="Times New Roman"/>
          </w:rPr>
          <w:t>.</w:t>
        </w:r>
      </w:ins>
    </w:p>
    <w:p w14:paraId="6D4247AE" w14:textId="73F4912D" w:rsidR="000C2E98" w:rsidRDefault="001955A3" w:rsidP="00D45535">
      <w:pPr>
        <w:spacing w:line="480" w:lineRule="auto"/>
        <w:ind w:firstLine="720"/>
        <w:rPr>
          <w:ins w:id="357" w:author="Jens Stevens" w:date="2017-08-16T19:25:00Z"/>
          <w:rFonts w:ascii="Times New Roman" w:hAnsi="Times New Roman" w:cs="Times New Roman"/>
        </w:rPr>
      </w:pPr>
      <w:r>
        <w:rPr>
          <w:rFonts w:ascii="Times New Roman" w:hAnsi="Times New Roman" w:cs="Times New Roman"/>
        </w:rPr>
        <w:t xml:space="preserve">While it is difficult to ascribe strict causality to the observed trends in SDC, multiple lines of evidence suggest that primary drivers are changes in weather and fuels. The </w:t>
      </w:r>
      <w:r w:rsidR="0030118F">
        <w:rPr>
          <w:rFonts w:ascii="Times New Roman" w:hAnsi="Times New Roman" w:cs="Times New Roman"/>
        </w:rPr>
        <w:t xml:space="preserve">ongoing </w:t>
      </w:r>
      <w:r w:rsidR="0030118F">
        <w:rPr>
          <w:rFonts w:ascii="Times New Roman" w:hAnsi="Times New Roman" w:cs="Times New Roman"/>
        </w:rPr>
        <w:lastRenderedPageBreak/>
        <w:t>increase in both extreme weather frequency</w:t>
      </w:r>
      <w:r>
        <w:rPr>
          <w:rFonts w:ascii="Times New Roman" w:hAnsi="Times New Roman" w:cs="Times New Roman"/>
        </w:rPr>
        <w:t xml:space="preserve"> and </w:t>
      </w:r>
      <w:r w:rsidR="0030118F">
        <w:rPr>
          <w:rFonts w:ascii="Times New Roman" w:hAnsi="Times New Roman" w:cs="Times New Roman"/>
        </w:rPr>
        <w:t>f</w:t>
      </w:r>
      <w:r>
        <w:rPr>
          <w:rFonts w:ascii="Times New Roman" w:hAnsi="Times New Roman" w:cs="Times New Roman"/>
        </w:rPr>
        <w:t xml:space="preserve">uel accumulation across many </w:t>
      </w:r>
      <w:r w:rsidR="0030118F">
        <w:rPr>
          <w:rFonts w:ascii="Times New Roman" w:hAnsi="Times New Roman" w:cs="Times New Roman"/>
        </w:rPr>
        <w:t>forested</w:t>
      </w:r>
      <w:r>
        <w:rPr>
          <w:rFonts w:ascii="Times New Roman" w:hAnsi="Times New Roman" w:cs="Times New Roman"/>
        </w:rPr>
        <w:t xml:space="preserve"> landscapes </w:t>
      </w:r>
      <w:r w:rsidR="00C843FD">
        <w:rPr>
          <w:rFonts w:ascii="Times New Roman" w:hAnsi="Times New Roman" w:cs="Times New Roman"/>
        </w:rPr>
        <w:fldChar w:fldCharType="begin">
          <w:fldData xml:space="preserve">PEVuZE5vdGU+PENpdGU+PEF1dGhvcj5NaWxsYXI8L0F1dGhvcj48WWVhcj4yMDE1PC9ZZWFyPjxS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ZWNOdW0+MzEyMTwvUmVjTnVtPjxEaXNwbGF5VGV4dD4oQ29sbGlucywgMjAxNDsgTWlsbGFyIGFu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843FD">
        <w:rPr>
          <w:rFonts w:ascii="Times New Roman" w:hAnsi="Times New Roman" w:cs="Times New Roman"/>
        </w:rPr>
      </w:r>
      <w:r w:rsidR="00C843FD">
        <w:rPr>
          <w:rFonts w:ascii="Times New Roman" w:hAnsi="Times New Roman" w:cs="Times New Roman"/>
        </w:rPr>
        <w:fldChar w:fldCharType="separate"/>
      </w:r>
      <w:r w:rsidR="00BD2BAD">
        <w:rPr>
          <w:rFonts w:ascii="Times New Roman" w:hAnsi="Times New Roman" w:cs="Times New Roman"/>
          <w:noProof/>
        </w:rPr>
        <w:t>(</w:t>
      </w:r>
      <w:hyperlink w:anchor="_ENREF_6" w:tooltip="Collins, 2014 #2802" w:history="1">
        <w:r w:rsidR="00415143">
          <w:rPr>
            <w:rFonts w:ascii="Times New Roman" w:hAnsi="Times New Roman" w:cs="Times New Roman"/>
            <w:noProof/>
          </w:rPr>
          <w:t>Collins, 2014</w:t>
        </w:r>
      </w:hyperlink>
      <w:r w:rsidR="00BD2BAD">
        <w:rPr>
          <w:rFonts w:ascii="Times New Roman" w:hAnsi="Times New Roman" w:cs="Times New Roman"/>
          <w:noProof/>
        </w:rPr>
        <w:t xml:space="preserve">; </w:t>
      </w:r>
      <w:hyperlink w:anchor="_ENREF_26" w:tooltip="Millar, 2015 #3121" w:history="1">
        <w:r w:rsidR="00415143">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40" w:tooltip="Safford, 2017 #2769" w:history="1">
        <w:r w:rsidR="00415143">
          <w:rPr>
            <w:rFonts w:ascii="Times New Roman" w:hAnsi="Times New Roman" w:cs="Times New Roman"/>
            <w:noProof/>
          </w:rPr>
          <w:t>Safford and Stevens, 2017</w:t>
        </w:r>
      </w:hyperlink>
      <w:r w:rsidR="00BD2BAD">
        <w:rPr>
          <w:rFonts w:ascii="Times New Roman" w:hAnsi="Times New Roman" w:cs="Times New Roman"/>
          <w:noProof/>
        </w:rPr>
        <w:t>)</w:t>
      </w:r>
      <w:r w:rsidR="00C843FD">
        <w:rPr>
          <w:rFonts w:ascii="Times New Roman" w:hAnsi="Times New Roman" w:cs="Times New Roman"/>
        </w:rPr>
        <w:fldChar w:fldCharType="end"/>
      </w:r>
      <w:r w:rsidR="00C843FD">
        <w:rPr>
          <w:rFonts w:ascii="Times New Roman" w:hAnsi="Times New Roman" w:cs="Times New Roman"/>
        </w:rPr>
        <w:t xml:space="preserve"> </w:t>
      </w:r>
      <w:r w:rsidR="0030118F">
        <w:rPr>
          <w:rFonts w:ascii="Times New Roman" w:hAnsi="Times New Roman" w:cs="Times New Roman"/>
        </w:rPr>
        <w:t xml:space="preserve">are likely contributing to larger and more regular stand-replacing patches. As such, the occurrence of so-called “mega-fires”, where fire behavior and effects exceed the range of variability previously observed, is expected to continue to increase over time unless substantive fuel reduction and forest restoration efforts are implemented in the appropriate forest types </w:t>
      </w:r>
      <w:r w:rsidR="00C843FD">
        <w:rPr>
          <w:rFonts w:ascii="Times New Roman" w:hAnsi="Times New Roman" w:cs="Times New Roman"/>
        </w:rPr>
        <w:fldChar w:fldCharType="begin">
          <w:fldData xml:space="preserve">PEVuZE5vdGU+PENpdGU+PEF1dGhvcj5TdGVwaGVuczwvQXV0aG9yPjxZZWFyPjIwMTQ8L1llYXI+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PEVuZE5vdGU+PENpdGU+PEF1dGhvcj5TdGVwaGVuczwvQXV0aG9yPjxZZWFyPjIwMTQ8L1llYXI+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843FD">
        <w:rPr>
          <w:rFonts w:ascii="Times New Roman" w:hAnsi="Times New Roman" w:cs="Times New Roman"/>
        </w:rPr>
      </w:r>
      <w:r w:rsidR="00C843FD">
        <w:rPr>
          <w:rFonts w:ascii="Times New Roman" w:hAnsi="Times New Roman" w:cs="Times New Roman"/>
        </w:rPr>
        <w:fldChar w:fldCharType="separate"/>
      </w:r>
      <w:r w:rsidR="00BD2BAD">
        <w:rPr>
          <w:rFonts w:ascii="Times New Roman" w:hAnsi="Times New Roman" w:cs="Times New Roman"/>
          <w:noProof/>
        </w:rPr>
        <w:t>(</w:t>
      </w:r>
      <w:hyperlink w:anchor="_ENREF_44" w:tooltip="Stephens, 2014 #1816" w:history="1">
        <w:r w:rsidR="00415143">
          <w:rPr>
            <w:rFonts w:ascii="Times New Roman" w:hAnsi="Times New Roman" w:cs="Times New Roman"/>
            <w:noProof/>
          </w:rPr>
          <w:t>Stephens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2014b</w:t>
        </w:r>
      </w:hyperlink>
      <w:r w:rsidR="00BD2BAD">
        <w:rPr>
          <w:rFonts w:ascii="Times New Roman" w:hAnsi="Times New Roman" w:cs="Times New Roman"/>
          <w:noProof/>
        </w:rPr>
        <w:t>)</w:t>
      </w:r>
      <w:r w:rsidR="00C843FD">
        <w:rPr>
          <w:rFonts w:ascii="Times New Roman" w:hAnsi="Times New Roman" w:cs="Times New Roman"/>
        </w:rPr>
        <w:fldChar w:fldCharType="end"/>
      </w:r>
      <w:r w:rsidR="00C843FD">
        <w:rPr>
          <w:rFonts w:ascii="Times New Roman" w:hAnsi="Times New Roman" w:cs="Times New Roman"/>
        </w:rPr>
        <w:t xml:space="preserve">. </w:t>
      </w:r>
    </w:p>
    <w:p w14:paraId="394F103E" w14:textId="64853F76" w:rsidR="000C2E98" w:rsidRDefault="00C843FD" w:rsidP="000C2E98">
      <w:pPr>
        <w:spacing w:line="480" w:lineRule="auto"/>
        <w:ind w:firstLine="720"/>
        <w:rPr>
          <w:rFonts w:ascii="Times New Roman" w:hAnsi="Times New Roman" w:cs="Times New Roman"/>
        </w:rPr>
      </w:pPr>
      <w:r>
        <w:rPr>
          <w:rFonts w:ascii="Times New Roman" w:hAnsi="Times New Roman" w:cs="Times New Roman"/>
        </w:rPr>
        <w:t xml:space="preserve">Low SDC </w:t>
      </w:r>
      <w:ins w:id="358" w:author="Malcolm North" w:date="2017-08-26T08:08:00Z">
        <w:r w:rsidR="0053644A">
          <w:rPr>
            <w:rFonts w:ascii="Times New Roman" w:hAnsi="Times New Roman" w:cs="Times New Roman"/>
          </w:rPr>
          <w:t xml:space="preserve">values </w:t>
        </w:r>
      </w:ins>
      <w:del w:id="359" w:author="Malcolm North" w:date="2017-08-26T08:08:00Z">
        <w:r w:rsidDel="0053644A">
          <w:rPr>
            <w:rFonts w:ascii="Times New Roman" w:hAnsi="Times New Roman" w:cs="Times New Roman"/>
          </w:rPr>
          <w:delText>appears to be a</w:delText>
        </w:r>
      </w:del>
      <w:ins w:id="360" w:author="Malcolm North" w:date="2017-08-26T08:08:00Z">
        <w:r w:rsidR="0053644A">
          <w:rPr>
            <w:rFonts w:ascii="Times New Roman" w:hAnsi="Times New Roman" w:cs="Times New Roman"/>
          </w:rPr>
          <w:t>are</w:t>
        </w:r>
      </w:ins>
      <w:r>
        <w:rPr>
          <w:rFonts w:ascii="Times New Roman" w:hAnsi="Times New Roman" w:cs="Times New Roman"/>
        </w:rPr>
        <w:t xml:space="preserve"> </w:t>
      </w:r>
      <w:del w:id="361" w:author="Jens Stevens" w:date="2017-08-16T19:22:00Z">
        <w:r w:rsidDel="000C2E98">
          <w:rPr>
            <w:rFonts w:ascii="Times New Roman" w:hAnsi="Times New Roman" w:cs="Times New Roman"/>
          </w:rPr>
          <w:delText>good indicator</w:delText>
        </w:r>
      </w:del>
      <w:ins w:id="362" w:author="Jens Stevens" w:date="2017-08-16T19:22:00Z">
        <w:r w:rsidR="000C2E98">
          <w:rPr>
            <w:rFonts w:ascii="Times New Roman" w:hAnsi="Times New Roman" w:cs="Times New Roman"/>
          </w:rPr>
          <w:t>characteristic</w:t>
        </w:r>
      </w:ins>
      <w:r>
        <w:rPr>
          <w:rFonts w:ascii="Times New Roman" w:hAnsi="Times New Roman" w:cs="Times New Roman"/>
        </w:rPr>
        <w:t xml:space="preserve"> </w:t>
      </w:r>
      <w:r w:rsidR="0019286A">
        <w:rPr>
          <w:rFonts w:ascii="Times New Roman" w:hAnsi="Times New Roman" w:cs="Times New Roman"/>
        </w:rPr>
        <w:t xml:space="preserve">of </w:t>
      </w:r>
      <w:r w:rsidR="00C55E23">
        <w:rPr>
          <w:rFonts w:ascii="Times New Roman" w:hAnsi="Times New Roman" w:cs="Times New Roman"/>
        </w:rPr>
        <w:t xml:space="preserve">“mega-fires”, and their incidence appears to be on the rise. </w:t>
      </w:r>
      <w:moveToRangeStart w:id="363" w:author="Jens Stevens" w:date="2017-08-16T19:26:00Z" w:name="move364530941"/>
      <w:moveTo w:id="364" w:author="Jens Stevens" w:date="2017-08-16T19:26:00Z">
        <w:r w:rsidR="000C2E98">
          <w:rPr>
            <w:rFonts w:ascii="Times New Roman" w:hAnsi="Times New Roman" w:cs="Times New Roman"/>
          </w:rPr>
          <w:t xml:space="preserve">These fires contribute disproportionately to the cumulative area of forest loss where a dispersal distance threshold of 120 m is exceeded (Figure </w:t>
        </w:r>
      </w:moveTo>
      <w:ins w:id="365" w:author="Miller, Jay D -FS" w:date="2017-08-25T08:58:00Z">
        <w:r w:rsidR="00FF5FC2">
          <w:rPr>
            <w:rFonts w:ascii="Times New Roman" w:hAnsi="Times New Roman" w:cs="Times New Roman"/>
          </w:rPr>
          <w:t>5</w:t>
        </w:r>
      </w:ins>
      <w:moveTo w:id="366" w:author="Jens Stevens" w:date="2017-08-16T19:26:00Z">
        <w:del w:id="367" w:author="Miller, Jay D -FS" w:date="2017-08-25T08:58:00Z">
          <w:r w:rsidR="000C2E98" w:rsidDel="00FF5FC2">
            <w:rPr>
              <w:rFonts w:ascii="Times New Roman" w:hAnsi="Times New Roman" w:cs="Times New Roman"/>
            </w:rPr>
            <w:delText>4</w:delText>
          </w:r>
        </w:del>
        <w:r w:rsidR="000C2E98">
          <w:rPr>
            <w:rFonts w:ascii="Times New Roman" w:hAnsi="Times New Roman" w:cs="Times New Roman"/>
          </w:rPr>
          <w:t xml:space="preserve">). </w:t>
        </w:r>
      </w:moveTo>
      <w:moveToRangeEnd w:id="363"/>
      <w:ins w:id="368" w:author="Jens Stevens" w:date="2017-08-16T19:26:00Z">
        <w:r w:rsidR="000C2E98">
          <w:rPr>
            <w:rFonts w:ascii="Times New Roman" w:hAnsi="Times New Roman" w:cs="Times New Roman"/>
          </w:rPr>
          <w:t xml:space="preserve">For example, </w:t>
        </w:r>
      </w:ins>
      <w:r w:rsidR="000C2E98">
        <w:rPr>
          <w:rFonts w:ascii="Times New Roman" w:hAnsi="Times New Roman" w:cs="Times New Roman"/>
        </w:rPr>
        <w:t>o</w:t>
      </w:r>
      <w:r w:rsidR="00C55E23">
        <w:rPr>
          <w:rFonts w:ascii="Times New Roman" w:hAnsi="Times New Roman" w:cs="Times New Roman"/>
        </w:rPr>
        <w:t xml:space="preserve">ver the 32 years from 1984-2015, 20 fires have had an SDC </w:t>
      </w:r>
      <w:r w:rsidR="0079554D">
        <w:rPr>
          <w:rFonts w:ascii="Times New Roman" w:hAnsi="Times New Roman" w:cs="Times New Roman"/>
        </w:rPr>
        <w:t xml:space="preserve">smaller </w:t>
      </w:r>
      <w:r w:rsidR="00C55E23">
        <w:rPr>
          <w:rFonts w:ascii="Times New Roman" w:hAnsi="Times New Roman" w:cs="Times New Roman"/>
        </w:rPr>
        <w:t xml:space="preserve">than 0.0026. Of these 20 fires, half (10) have occurred in the 9 years since 2007, including some well-known recent fires widely considered to be “mega-fires”, including the 2007 Moonlight Fire </w:t>
      </w:r>
      <w:r w:rsidR="00EE6C2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&lt;EndNote&gt;&lt;Cite&gt;&lt;Author&gt;Stephens&lt;/Author&gt;&lt;Year&gt;2014&lt;/Year&gt;&lt;RecNum&gt;2238&lt;/RecNum&gt;&lt;DisplayText&gt;(Stephens&lt;style face="italic"&gt; et al.&lt;/style&gt;, 2014a)&lt;/DisplayText&gt;&lt;record&gt;&lt;rec-number&gt;2238&lt;/rec-number&gt;&lt;foreign-keys&gt;&lt;key app="EN" db-id="w0ppaavf8t2zvwe9f0oxa5rcervz0wedp050" timestamp="1411172767"&gt;2238&lt;/key&gt;&lt;/foreign-keys&gt;&lt;ref-type name="Journal Article"&gt;17&lt;/ref-type&gt;&lt;contributors&gt;&lt;authors&gt;&lt;author&gt;Stephens, Scott L.&lt;/author&gt;&lt;author&gt;Bigelow, Seth W.&lt;/author&gt;&lt;author&gt;Burnett, Ryan D.&lt;/author&gt;&lt;author&gt;Collins, Brandon M.&lt;/author&gt;&lt;author&gt;Gallagher, Claire V.&lt;/author&gt;&lt;author&gt;Keane, John&lt;/author&gt;&lt;author&gt;Kelt, Douglas A.&lt;/author&gt;&lt;author&gt;North, Malcolm P.&lt;/author&gt;&lt;author&gt;Roberts, Lance Jay&lt;/author&gt;&lt;author&gt;Stine, Peter A.&lt;/author&gt;&lt;author&gt;Van Vuren, Dirk H.&lt;/author&gt;&lt;/authors&gt;&lt;/contributors&gt;&lt;titles&gt;&lt;title&gt;California spotted owl, songbird, and small mammal responses to landscape fuel treatments&lt;/title&gt;&lt;secondary-title&gt;Bioscience&lt;/secondary-title&gt;&lt;/titles&gt;&lt;periodical&gt;&lt;full-title&gt;Bioscience&lt;/full-title&gt;&lt;abbr-1&gt;Bioscience&lt;/abbr-1&gt;&lt;abbr-2&gt;Bioscience&lt;/abbr-2&gt;&lt;/periodical&gt;&lt;dates&gt;&lt;year&gt;2014&lt;/year&gt;&lt;pub-dates&gt;&lt;date&gt;September 3, 2014&lt;/date&gt;&lt;/pub-dates&gt;&lt;/dates&gt;&lt;urls&gt;&lt;related-urls&gt;&lt;url&gt;http://bioscience.oxfordjournals.org/content/early/2014/09/01/biosci.biu137.abstract&lt;/url&gt;&lt;/related-urls&gt;&lt;/urls&gt;&lt;electronic-resource-num&gt;10.1093/biosci/biu137&lt;/electronic-resource-num&gt;&lt;research-notes&gt;Read 14 9/19/14&amp;#xD;Skimmed&amp;#xD;Post-treatment surveys of the Meadow Valley landscape treatment area (part of the QLG, implemented in mid-2000&amp;apos;s).&amp;#xD;Summary of treatment effects; potential severity reduced but would increase over time without continued fire use. Minimal effects on wildlife other than CASPO, which declined post-treatment. Authors argue for increased fire use in treatments, and heterogeneity of treatments. There is a down-wind effect of treatments at reducing severity at the landscape scale.&lt;/research-notes&gt;&lt;/record&gt;&lt;/Cite&gt;&lt;/EndNote&gt;</w:instrText>
      </w:r>
      <w:r w:rsidR="00EE6C23">
        <w:rPr>
          <w:rFonts w:ascii="Times New Roman" w:hAnsi="Times New Roman" w:cs="Times New Roman"/>
        </w:rPr>
        <w:fldChar w:fldCharType="separate"/>
      </w:r>
      <w:r w:rsidR="00BD2BAD">
        <w:rPr>
          <w:rFonts w:ascii="Times New Roman" w:hAnsi="Times New Roman" w:cs="Times New Roman"/>
          <w:noProof/>
        </w:rPr>
        <w:t>(</w:t>
      </w:r>
      <w:hyperlink w:anchor="_ENREF_43" w:tooltip="Stephens, 2014 #2238" w:history="1">
        <w:r w:rsidR="00415143">
          <w:rPr>
            <w:rFonts w:ascii="Times New Roman" w:hAnsi="Times New Roman" w:cs="Times New Roman"/>
            <w:noProof/>
          </w:rPr>
          <w:t>Stephens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2014a</w:t>
        </w:r>
      </w:hyperlink>
      <w:r w:rsidR="00BD2BAD">
        <w:rPr>
          <w:rFonts w:ascii="Times New Roman" w:hAnsi="Times New Roman" w:cs="Times New Roman"/>
          <w:noProof/>
        </w:rPr>
        <w:t>)</w:t>
      </w:r>
      <w:r w:rsidR="00EE6C23">
        <w:rPr>
          <w:rFonts w:ascii="Times New Roman" w:hAnsi="Times New Roman" w:cs="Times New Roman"/>
        </w:rPr>
        <w:fldChar w:fldCharType="end"/>
      </w:r>
      <w:r w:rsidR="00EE6C23">
        <w:rPr>
          <w:rFonts w:ascii="Times New Roman" w:hAnsi="Times New Roman" w:cs="Times New Roman"/>
        </w:rPr>
        <w:t xml:space="preserve">, </w:t>
      </w:r>
      <w:r w:rsidR="00C55E23">
        <w:rPr>
          <w:rFonts w:ascii="Times New Roman" w:hAnsi="Times New Roman" w:cs="Times New Roman"/>
        </w:rPr>
        <w:t xml:space="preserve">the 2013 Rim Fire </w:t>
      </w:r>
      <w:r w:rsidR="00C55E2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&lt;EndNote&gt;&lt;Cite&gt;&lt;Author&gt;Lydersen&lt;/Author&gt;&lt;Year&gt;2014&lt;/Year&gt;&lt;RecNum&gt;2184&lt;/RecNum&gt;&lt;DisplayText&gt;(Lydersen&lt;style face="italic"&gt; et al.&lt;/style&gt;, 2014)&lt;/DisplayText&gt;&lt;record&gt;&lt;rec-number&gt;2184&lt;/rec-number&gt;&lt;foreign-keys&gt;&lt;key app="EN" db-id="w0ppaavf8t2zvwe9f0oxa5rcervz0wedp050" timestamp="1404689165"&gt;2184&lt;/key&gt;&lt;/foreign-keys&gt;&lt;ref-type name="Journal Article"&gt;17&lt;/ref-type&gt;&lt;contributors&gt;&lt;authors&gt;&lt;author&gt;Lydersen, Jamie M.&lt;/author&gt;&lt;author&gt;North, Malcolm P.&lt;/author&gt;&lt;author&gt;Collins, Brandon M.&lt;/author&gt;&lt;/authors&gt;&lt;/contributors&gt;&lt;titles&gt;&lt;title&gt;Severity of an uncharacteristically large wildfire, the Rim Fire, in forests with relatively restored frequent fire regimes&lt;/title&gt;&lt;secondary-title&gt;Forest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Management&lt;/abbr-3&gt;&lt;/periodical&gt;&lt;pages&gt;326-334&lt;/pages&gt;&lt;volume&gt;328&lt;/volume&gt;&lt;keywords&gt;&lt;keyword&gt;Rim Fire&lt;/keyword&gt;&lt;keyword&gt;Frequent fire regime&lt;/keyword&gt;&lt;keyword&gt;Mixed conifer forest&lt;/keyword&gt;&lt;keyword&gt;Fire severity&lt;/keyword&gt;&lt;keyword&gt;Forest resilience&lt;/keyword&gt;&lt;keyword&gt;Interacting fires&lt;/keyword&gt;&lt;/keywords&gt;&lt;dates&gt;&lt;year&gt;2014&lt;/year&gt;&lt;/dates&gt;&lt;isbn&gt;0378-1127&lt;/isbn&gt;&lt;urls&gt;&lt;related-urls&gt;&lt;url&gt;http://www.sciencedirect.com/science/article/pii/S0378112714003661&lt;/url&gt;&lt;/related-urls&gt;&lt;/urls&gt;&lt;electronic-resource-num&gt;http://dx.doi.org/10.1016/j.foreco.2014.06.005&lt;/electronic-resource-num&gt;&lt;research-notes&gt;Read 14 7/6/14&amp;#xD;Abstract only&amp;#xD;High severity fire associated especially with strong plume activity; also with increased time since last fire when burning index was high (consistent with our 2012 FEM paper).&lt;/research-notes&gt;&lt;/record&gt;&lt;/Cite&gt;&lt;/EndNote&gt;</w:instrText>
      </w:r>
      <w:r w:rsidR="00C55E23">
        <w:rPr>
          <w:rFonts w:ascii="Times New Roman" w:hAnsi="Times New Roman" w:cs="Times New Roman"/>
        </w:rPr>
        <w:fldChar w:fldCharType="separate"/>
      </w:r>
      <w:r w:rsidR="00BD2BAD">
        <w:rPr>
          <w:rFonts w:ascii="Times New Roman" w:hAnsi="Times New Roman" w:cs="Times New Roman"/>
          <w:noProof/>
        </w:rPr>
        <w:t>(</w:t>
      </w:r>
      <w:hyperlink w:anchor="_ENREF_24" w:tooltip="Lydersen, 2014 #2184" w:history="1">
        <w:r w:rsidR="00415143">
          <w:rPr>
            <w:rFonts w:ascii="Times New Roman" w:hAnsi="Times New Roman" w:cs="Times New Roman"/>
            <w:noProof/>
          </w:rPr>
          <w:t>Lydersen</w:t>
        </w:r>
        <w:r w:rsidR="00415143" w:rsidRPr="00BD2BAD">
          <w:rPr>
            <w:rFonts w:ascii="Times New Roman" w:hAnsi="Times New Roman" w:cs="Times New Roman"/>
            <w:i/>
            <w:noProof/>
          </w:rPr>
          <w:t xml:space="preserve"> et al.</w:t>
        </w:r>
        <w:r w:rsidR="00415143">
          <w:rPr>
            <w:rFonts w:ascii="Times New Roman" w:hAnsi="Times New Roman" w:cs="Times New Roman"/>
            <w:noProof/>
          </w:rPr>
          <w:t>, 2014</w:t>
        </w:r>
      </w:hyperlink>
      <w:r w:rsidR="00BD2BAD">
        <w:rPr>
          <w:rFonts w:ascii="Times New Roman" w:hAnsi="Times New Roman" w:cs="Times New Roman"/>
          <w:noProof/>
        </w:rPr>
        <w:t>)</w:t>
      </w:r>
      <w:r w:rsidR="00C55E23">
        <w:rPr>
          <w:rFonts w:ascii="Times New Roman" w:hAnsi="Times New Roman" w:cs="Times New Roman"/>
        </w:rPr>
        <w:fldChar w:fldCharType="end"/>
      </w:r>
      <w:r w:rsidR="00C55E23">
        <w:rPr>
          <w:rFonts w:ascii="Times New Roman" w:hAnsi="Times New Roman" w:cs="Times New Roman"/>
        </w:rPr>
        <w:t>, and the 201</w:t>
      </w:r>
      <w:r w:rsidR="0030118F">
        <w:rPr>
          <w:rFonts w:ascii="Times New Roman" w:hAnsi="Times New Roman" w:cs="Times New Roman"/>
        </w:rPr>
        <w:t>4</w:t>
      </w:r>
      <w:r w:rsidR="00C55E23">
        <w:rPr>
          <w:rFonts w:ascii="Times New Roman" w:hAnsi="Times New Roman" w:cs="Times New Roman"/>
        </w:rPr>
        <w:t xml:space="preserve"> King Fire </w:t>
      </w:r>
      <w:r w:rsidR="00C55E23">
        <w:rPr>
          <w:rFonts w:ascii="Times New Roman" w:hAnsi="Times New Roman" w:cs="Times New Roman"/>
        </w:rPr>
        <w:fldChar w:fldCharType="begin">
          <w:fldData xml:space="preserve">PEVuZE5vdGU+PENpdGU+PEF1dGhvcj5Kb25lczwvQXV0aG9yPjxZZWFyPjIwMTY8L1llYXI+PFJl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PEVuZE5vdGU+PENpdGU+PEF1dGhvcj5Kb25lczwvQXV0aG9yPjxZZWFyPjIwMTY8L1llYXI+PFJl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55E23">
        <w:rPr>
          <w:rFonts w:ascii="Times New Roman" w:hAnsi="Times New Roman" w:cs="Times New Roman"/>
        </w:rPr>
      </w:r>
      <w:r w:rsidR="00C55E23">
        <w:rPr>
          <w:rFonts w:ascii="Times New Roman" w:hAnsi="Times New Roman" w:cs="Times New Roman"/>
        </w:rPr>
        <w:fldChar w:fldCharType="separate"/>
      </w:r>
      <w:r w:rsidR="00BD2BAD">
        <w:rPr>
          <w:rFonts w:ascii="Times New Roman" w:hAnsi="Times New Roman" w:cs="Times New Roman"/>
          <w:noProof/>
        </w:rPr>
        <w:t>(</w:t>
      </w:r>
      <w:hyperlink w:anchor="_ENREF_17" w:tooltip="Jones, 2016 #3252" w:history="1">
        <w:r w:rsidR="00415143">
          <w:rPr>
            <w:rFonts w:ascii="Times New Roman" w:hAnsi="Times New Roman" w:cs="Times New Roman"/>
            <w:noProof/>
          </w:rPr>
          <w:t>Jones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w:t>
      </w:r>
      <w:r w:rsidR="00C55E23">
        <w:rPr>
          <w:rFonts w:ascii="Times New Roman" w:hAnsi="Times New Roman" w:cs="Times New Roman"/>
        </w:rPr>
        <w:fldChar w:fldCharType="end"/>
      </w:r>
      <w:r w:rsidR="00C55E23">
        <w:rPr>
          <w:rFonts w:ascii="Times New Roman" w:hAnsi="Times New Roman" w:cs="Times New Roman"/>
        </w:rPr>
        <w:t xml:space="preserve">, which has the </w:t>
      </w:r>
      <w:r w:rsidR="00193995">
        <w:rPr>
          <w:rFonts w:ascii="Times New Roman" w:hAnsi="Times New Roman" w:cs="Times New Roman"/>
        </w:rPr>
        <w:t xml:space="preserve">smallest </w:t>
      </w:r>
      <w:r w:rsidR="00C55E23">
        <w:rPr>
          <w:rFonts w:ascii="Times New Roman" w:hAnsi="Times New Roman" w:cs="Times New Roman"/>
        </w:rPr>
        <w:t xml:space="preserve">SDC of any of the 477 fires studied (SDC = 0.0013; ln(SDC) = </w:t>
      </w:r>
      <w:r w:rsidR="00714D5D">
        <w:rPr>
          <w:rFonts w:ascii="Times New Roman" w:hAnsi="Times New Roman" w:cs="Times New Roman"/>
        </w:rPr>
        <w:t>-6.64</w:t>
      </w:r>
      <w:r w:rsidR="00C55E23">
        <w:rPr>
          <w:rFonts w:ascii="Times New Roman" w:hAnsi="Times New Roman" w:cs="Times New Roman"/>
        </w:rPr>
        <w:t>).</w:t>
      </w:r>
      <w:r w:rsidR="00B67300">
        <w:rPr>
          <w:rFonts w:ascii="Times New Roman" w:hAnsi="Times New Roman" w:cs="Times New Roman"/>
        </w:rPr>
        <w:t xml:space="preserve"> </w:t>
      </w:r>
      <w:moveFromRangeStart w:id="369" w:author="Jens Stevens" w:date="2017-08-16T19:26:00Z" w:name="move364530941"/>
      <w:moveFrom w:id="370" w:author="Jens Stevens" w:date="2017-08-16T19:26:00Z">
        <w:r w:rsidR="00B67300" w:rsidDel="000C2E98">
          <w:rPr>
            <w:rFonts w:ascii="Times New Roman" w:hAnsi="Times New Roman" w:cs="Times New Roman"/>
          </w:rPr>
          <w:t xml:space="preserve">These fires contribute disproportionately to the cumulative area of forest loss where a dispersal distance threshold of 120 m is exceeded (Figure </w:t>
        </w:r>
        <w:r w:rsidR="006F457E" w:rsidDel="000C2E98">
          <w:rPr>
            <w:rFonts w:ascii="Times New Roman" w:hAnsi="Times New Roman" w:cs="Times New Roman"/>
          </w:rPr>
          <w:t>4</w:t>
        </w:r>
        <w:r w:rsidR="00B67300" w:rsidDel="000C2E98">
          <w:rPr>
            <w:rFonts w:ascii="Times New Roman" w:hAnsi="Times New Roman" w:cs="Times New Roman"/>
          </w:rPr>
          <w:t>).</w:t>
        </w:r>
      </w:moveFrom>
      <w:moveFromRangeEnd w:id="369"/>
      <w:ins w:id="371" w:author="Jens Stevens" w:date="2017-08-16T19:27:00Z">
        <w:r w:rsidR="000C2E98">
          <w:rPr>
            <w:rFonts w:ascii="Times New Roman" w:hAnsi="Times New Roman" w:cs="Times New Roman"/>
          </w:rPr>
          <w:t xml:space="preserve">Because SDC is a useful single metric </w:t>
        </w:r>
      </w:ins>
      <w:ins w:id="372" w:author="Jens Stevens" w:date="2017-08-16T19:28:00Z">
        <w:r w:rsidR="000C2E98">
          <w:rPr>
            <w:rFonts w:ascii="Times New Roman" w:hAnsi="Times New Roman" w:cs="Times New Roman"/>
          </w:rPr>
          <w:t xml:space="preserve">to compare fires, we </w:t>
        </w:r>
      </w:ins>
      <w:ins w:id="373" w:author="Malcolm North" w:date="2017-08-26T08:09:00Z">
        <w:r w:rsidR="005F072C">
          <w:rPr>
            <w:rFonts w:ascii="Times New Roman" w:hAnsi="Times New Roman" w:cs="Times New Roman"/>
          </w:rPr>
          <w:t>have created</w:t>
        </w:r>
      </w:ins>
      <w:ins w:id="374" w:author="Jens Stevens" w:date="2017-08-16T19:28:00Z">
        <w:del w:id="375" w:author="Malcolm North" w:date="2017-08-26T08:09:00Z">
          <w:r w:rsidR="000C2E98" w:rsidDel="005F072C">
            <w:rPr>
              <w:rFonts w:ascii="Times New Roman" w:hAnsi="Times New Roman" w:cs="Times New Roman"/>
            </w:rPr>
            <w:delText>introduce</w:delText>
          </w:r>
        </w:del>
        <w:r w:rsidR="000C2E98">
          <w:rPr>
            <w:rFonts w:ascii="Times New Roman" w:hAnsi="Times New Roman" w:cs="Times New Roman"/>
          </w:rPr>
          <w:t xml:space="preserve"> a web application to calculate SDC for a</w:t>
        </w:r>
      </w:ins>
      <w:ins w:id="376" w:author="Jens Stevens" w:date="2017-08-16T19:30:00Z">
        <w:r w:rsidR="000C2E98">
          <w:rPr>
            <w:rFonts w:ascii="Times New Roman" w:hAnsi="Times New Roman" w:cs="Times New Roman"/>
          </w:rPr>
          <w:t>ny</w:t>
        </w:r>
      </w:ins>
      <w:ins w:id="377" w:author="Jens Stevens" w:date="2017-08-16T19:28:00Z">
        <w:r w:rsidR="000C2E98">
          <w:rPr>
            <w:rFonts w:ascii="Times New Roman" w:hAnsi="Times New Roman" w:cs="Times New Roman"/>
          </w:rPr>
          <w:t xml:space="preserve"> high-severity </w:t>
        </w:r>
      </w:ins>
      <w:ins w:id="378" w:author="Jens Stevens" w:date="2017-08-16T19:29:00Z">
        <w:r w:rsidR="000C2E98">
          <w:rPr>
            <w:rFonts w:ascii="Times New Roman" w:hAnsi="Times New Roman" w:cs="Times New Roman"/>
          </w:rPr>
          <w:t xml:space="preserve">spatial </w:t>
        </w:r>
      </w:ins>
      <w:ins w:id="379" w:author="Jens Stevens" w:date="2017-08-16T19:28:00Z">
        <w:r w:rsidR="000C2E98">
          <w:rPr>
            <w:rFonts w:ascii="Times New Roman" w:hAnsi="Times New Roman" w:cs="Times New Roman"/>
          </w:rPr>
          <w:t xml:space="preserve">layer </w:t>
        </w:r>
      </w:ins>
      <w:ins w:id="380" w:author="Jens Stevens" w:date="2017-08-16T19:29:00Z">
        <w:del w:id="381" w:author="Malcolm North" w:date="2017-08-26T08:10:00Z">
          <w:r w:rsidR="000C2E98" w:rsidDel="005F072C">
            <w:rPr>
              <w:rFonts w:ascii="Times New Roman" w:hAnsi="Times New Roman" w:cs="Times New Roman"/>
            </w:rPr>
            <w:delText xml:space="preserve">that may be of interest to a researcher or manager </w:delText>
          </w:r>
        </w:del>
        <w:r w:rsidR="000C2E98">
          <w:rPr>
            <w:rFonts w:ascii="Times New Roman" w:hAnsi="Times New Roman" w:cs="Times New Roman"/>
          </w:rPr>
          <w:t>(</w:t>
        </w:r>
      </w:ins>
      <w:ins w:id="382" w:author="Jens Stevens" w:date="2017-08-16T19:32:00Z">
        <w:r w:rsidR="00426E09" w:rsidRPr="00426E09">
          <w:rPr>
            <w:rFonts w:ascii="Times New Roman" w:hAnsi="Times New Roman" w:cs="Times New Roman"/>
          </w:rPr>
          <w:t>stevensjt.shinyapps.io/sdc_app</w:t>
        </w:r>
        <w:r w:rsidR="00426E09">
          <w:rPr>
            <w:rFonts w:ascii="Times New Roman" w:hAnsi="Times New Roman" w:cs="Times New Roman"/>
          </w:rPr>
          <w:t xml:space="preserve">). This </w:t>
        </w:r>
      </w:ins>
      <w:ins w:id="383" w:author="Malcolm North" w:date="2017-08-26T08:10:00Z">
        <w:r w:rsidR="005F072C">
          <w:rPr>
            <w:rFonts w:ascii="Times New Roman" w:hAnsi="Times New Roman" w:cs="Times New Roman"/>
          </w:rPr>
          <w:t>‘</w:t>
        </w:r>
      </w:ins>
      <w:ins w:id="384" w:author="Jens Stevens" w:date="2017-08-16T19:32:00Z">
        <w:r w:rsidR="00426E09">
          <w:rPr>
            <w:rFonts w:ascii="Times New Roman" w:hAnsi="Times New Roman" w:cs="Times New Roman"/>
          </w:rPr>
          <w:t>app</w:t>
        </w:r>
      </w:ins>
      <w:ins w:id="385" w:author="Malcolm North" w:date="2017-08-26T08:10:00Z">
        <w:r w:rsidR="005F072C">
          <w:rPr>
            <w:rFonts w:ascii="Times New Roman" w:hAnsi="Times New Roman" w:cs="Times New Roman"/>
          </w:rPr>
          <w:t>’</w:t>
        </w:r>
      </w:ins>
      <w:ins w:id="386" w:author="Jens Stevens" w:date="2017-08-16T19:32:00Z">
        <w:r w:rsidR="00426E09">
          <w:rPr>
            <w:rFonts w:ascii="Times New Roman" w:hAnsi="Times New Roman" w:cs="Times New Roman"/>
          </w:rPr>
          <w:t xml:space="preserve"> allows a user to upload a shapefile</w:t>
        </w:r>
      </w:ins>
      <w:ins w:id="387" w:author="Jens Stevens" w:date="2017-08-16T19:33:00Z">
        <w:r w:rsidR="00426E09">
          <w:rPr>
            <w:rFonts w:ascii="Times New Roman" w:hAnsi="Times New Roman" w:cs="Times New Roman"/>
          </w:rPr>
          <w:t xml:space="preserve"> of stand-replacing patches</w:t>
        </w:r>
      </w:ins>
      <w:ins w:id="388" w:author="Jens Stevens" w:date="2017-08-16T19:32:00Z">
        <w:r w:rsidR="00426E09">
          <w:rPr>
            <w:rFonts w:ascii="Times New Roman" w:hAnsi="Times New Roman" w:cs="Times New Roman"/>
          </w:rPr>
          <w:t xml:space="preserve"> in a metric coordinate system and compare a particular fire against the SDC values of all 477 fires analyzed in this paper.</w:t>
        </w:r>
      </w:ins>
      <w:ins w:id="389" w:author="Jens Stevens" w:date="2017-08-16T19:56:00Z">
        <w:r w:rsidR="00A043A9">
          <w:rPr>
            <w:rFonts w:ascii="Times New Roman" w:hAnsi="Times New Roman" w:cs="Times New Roman"/>
          </w:rPr>
          <w:t xml:space="preserve"> This tool </w:t>
        </w:r>
        <w:del w:id="390" w:author="Malcolm North" w:date="2017-08-26T08:11:00Z">
          <w:r w:rsidR="00A043A9" w:rsidDel="005F072C">
            <w:rPr>
              <w:rFonts w:ascii="Times New Roman" w:hAnsi="Times New Roman" w:cs="Times New Roman"/>
            </w:rPr>
            <w:delText xml:space="preserve">may </w:delText>
          </w:r>
        </w:del>
        <w:r w:rsidR="00A043A9">
          <w:rPr>
            <w:rFonts w:ascii="Times New Roman" w:hAnsi="Times New Roman" w:cs="Times New Roman"/>
          </w:rPr>
          <w:t>also allow</w:t>
        </w:r>
      </w:ins>
      <w:ins w:id="391" w:author="Malcolm North" w:date="2017-08-26T08:11:00Z">
        <w:r w:rsidR="005F072C">
          <w:rPr>
            <w:rFonts w:ascii="Times New Roman" w:hAnsi="Times New Roman" w:cs="Times New Roman"/>
          </w:rPr>
          <w:t>s</w:t>
        </w:r>
      </w:ins>
      <w:ins w:id="392" w:author="Jens Stevens" w:date="2017-08-16T19:56:00Z">
        <w:r w:rsidR="00A043A9">
          <w:rPr>
            <w:rFonts w:ascii="Times New Roman" w:hAnsi="Times New Roman" w:cs="Times New Roman"/>
          </w:rPr>
          <w:t xml:space="preserve"> for a </w:t>
        </w:r>
      </w:ins>
      <w:ins w:id="393" w:author="Jens Stevens" w:date="2017-08-16T19:58:00Z">
        <w:r w:rsidR="00A043A9">
          <w:rPr>
            <w:rFonts w:ascii="Times New Roman" w:hAnsi="Times New Roman" w:cs="Times New Roman"/>
          </w:rPr>
          <w:t xml:space="preserve">statistical </w:t>
        </w:r>
      </w:ins>
      <w:ins w:id="394" w:author="Jens Stevens" w:date="2017-08-16T19:56:00Z">
        <w:r w:rsidR="00A043A9">
          <w:rPr>
            <w:rFonts w:ascii="Times New Roman" w:hAnsi="Times New Roman" w:cs="Times New Roman"/>
          </w:rPr>
          <w:t xml:space="preserve">comparison </w:t>
        </w:r>
      </w:ins>
      <w:ins w:id="395" w:author="Jens Stevens" w:date="2017-08-16T19:58:00Z">
        <w:r w:rsidR="00A043A9">
          <w:rPr>
            <w:rFonts w:ascii="Times New Roman" w:hAnsi="Times New Roman" w:cs="Times New Roman"/>
          </w:rPr>
          <w:t>of</w:t>
        </w:r>
      </w:ins>
      <w:ins w:id="396" w:author="Jens Stevens" w:date="2017-08-16T19:56:00Z">
        <w:r w:rsidR="00A043A9">
          <w:rPr>
            <w:rFonts w:ascii="Times New Roman" w:hAnsi="Times New Roman" w:cs="Times New Roman"/>
          </w:rPr>
          <w:t xml:space="preserve"> fires from other regions outside of California that </w:t>
        </w:r>
      </w:ins>
      <w:ins w:id="397" w:author="Jens Stevens" w:date="2017-08-16T19:58:00Z">
        <w:r w:rsidR="00A043A9">
          <w:rPr>
            <w:rFonts w:ascii="Times New Roman" w:hAnsi="Times New Roman" w:cs="Times New Roman"/>
          </w:rPr>
          <w:t>are thought to be</w:t>
        </w:r>
      </w:ins>
      <w:ins w:id="398" w:author="Jens Stevens" w:date="2017-08-16T19:57:00Z">
        <w:r w:rsidR="00A043A9">
          <w:rPr>
            <w:rFonts w:ascii="Times New Roman" w:hAnsi="Times New Roman" w:cs="Times New Roman"/>
          </w:rPr>
          <w:t xml:space="preserve"> at risk for regeneration failure within stand-replacing patches </w:t>
        </w:r>
      </w:ins>
      <w:r w:rsidR="00A043A9">
        <w:rPr>
          <w:rFonts w:ascii="Times New Roman" w:hAnsi="Times New Roman" w:cs="Times New Roman"/>
        </w:rPr>
        <w:fldChar w:fldCharType="begin"/>
      </w:r>
      <w:r w:rsidR="00A043A9">
        <w:rPr>
          <w:rFonts w:ascii="Times New Roman" w:hAnsi="Times New Roman" w:cs="Times New Roman"/>
        </w:rPr>
        <w:instrText xml:space="preserve"> ADDIN EN.CITE &lt;EndNote&gt;&lt;Cite&gt;&lt;Author&gt;Chambers&lt;/Author&gt;&lt;Year&gt;2016&lt;/Year&gt;&lt;RecNum&gt;3333&lt;/RecNum&gt;&lt;Prefix&gt;e.g.`, &lt;/Prefix&gt;&lt;DisplayText&gt;(e.g., Chambers&lt;style face="italic"&gt; et al.&lt;/style&gt;, 2016)&lt;/DisplayText&gt;&lt;record&gt;&lt;rec-number&gt;3333&lt;/rec-number&gt;&lt;foreign-keys&gt;&lt;key app="EN" db-id="w0ppaavf8t2zvwe9f0oxa5rcervz0wedp050" timestamp="1480118583"&gt;3333&lt;/key&gt;&lt;/foreign-keys&gt;&lt;ref-type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search-notes&gt;Read 16 11/25/16&amp;#xD;Abstract only&amp;#xD;Looked at factors driving regen at 5 CO wildfires; distance from edge is the best predictor of conifer regeneration, they suggest a 50-m threshold beyond which regeneration drops dramatically.&amp;#xD;&amp;#xD;Looks like a nice paper; Peter Brown suggested to add to our Mixed-Severity concepts paper.&lt;/research-notes&gt;&lt;/record&gt;&lt;/Cite&gt;&lt;/EndNote&gt;</w:instrText>
      </w:r>
      <w:r w:rsidR="00A043A9">
        <w:rPr>
          <w:rFonts w:ascii="Times New Roman" w:hAnsi="Times New Roman" w:cs="Times New Roman"/>
        </w:rPr>
        <w:fldChar w:fldCharType="separate"/>
      </w:r>
      <w:r w:rsidR="00A043A9">
        <w:rPr>
          <w:rFonts w:ascii="Times New Roman" w:hAnsi="Times New Roman" w:cs="Times New Roman"/>
          <w:noProof/>
        </w:rPr>
        <w:t>(</w:t>
      </w:r>
      <w:hyperlink w:anchor="_ENREF_5" w:tooltip="Chambers, 2016 #3333" w:history="1">
        <w:r w:rsidR="00415143">
          <w:rPr>
            <w:rFonts w:ascii="Times New Roman" w:hAnsi="Times New Roman" w:cs="Times New Roman"/>
            <w:noProof/>
          </w:rPr>
          <w:t>e.g., Chambers</w:t>
        </w:r>
        <w:r w:rsidR="00415143" w:rsidRPr="00A043A9">
          <w:rPr>
            <w:rFonts w:ascii="Times New Roman" w:hAnsi="Times New Roman" w:cs="Times New Roman"/>
            <w:i/>
            <w:noProof/>
          </w:rPr>
          <w:t xml:space="preserve"> et al.</w:t>
        </w:r>
        <w:r w:rsidR="00415143">
          <w:rPr>
            <w:rFonts w:ascii="Times New Roman" w:hAnsi="Times New Roman" w:cs="Times New Roman"/>
            <w:noProof/>
          </w:rPr>
          <w:t>, 2016</w:t>
        </w:r>
      </w:hyperlink>
      <w:r w:rsidR="00A043A9">
        <w:rPr>
          <w:rFonts w:ascii="Times New Roman" w:hAnsi="Times New Roman" w:cs="Times New Roman"/>
          <w:noProof/>
        </w:rPr>
        <w:t>)</w:t>
      </w:r>
      <w:r w:rsidR="00A043A9">
        <w:rPr>
          <w:rFonts w:ascii="Times New Roman" w:hAnsi="Times New Roman" w:cs="Times New Roman"/>
        </w:rPr>
        <w:fldChar w:fldCharType="end"/>
      </w:r>
    </w:p>
    <w:p w14:paraId="5F6B0A48" w14:textId="68A055E6" w:rsidR="00762F2F" w:rsidRDefault="00C55E23" w:rsidP="000C2E98">
      <w:pPr>
        <w:spacing w:line="480" w:lineRule="auto"/>
        <w:ind w:firstLine="720"/>
        <w:rPr>
          <w:rFonts w:ascii="Times New Roman" w:hAnsi="Times New Roman" w:cs="Times New Roman"/>
        </w:rPr>
      </w:pPr>
      <w:r>
        <w:rPr>
          <w:rFonts w:ascii="Times New Roman" w:hAnsi="Times New Roman" w:cs="Times New Roman"/>
        </w:rPr>
        <w:t xml:space="preserve">Fires with </w:t>
      </w:r>
      <w:ins w:id="399" w:author="Jens Stevens" w:date="2017-08-19T20:58:00Z">
        <w:r w:rsidR="003C2951">
          <w:rPr>
            <w:rFonts w:ascii="Times New Roman" w:hAnsi="Times New Roman" w:cs="Times New Roman"/>
          </w:rPr>
          <w:t xml:space="preserve">larger </w:t>
        </w:r>
      </w:ins>
      <w:del w:id="400" w:author="Jens Stevens" w:date="2017-08-16T19:04:00Z">
        <w:r w:rsidDel="00C24BAE">
          <w:rPr>
            <w:rFonts w:ascii="Times New Roman" w:hAnsi="Times New Roman" w:cs="Times New Roman"/>
          </w:rPr>
          <w:delText xml:space="preserve">more </w:delText>
        </w:r>
      </w:del>
      <w:del w:id="401" w:author="Jens Stevens" w:date="2017-08-16T19:03:00Z">
        <w:r w:rsidDel="00C24BAE">
          <w:rPr>
            <w:rFonts w:ascii="Times New Roman" w:hAnsi="Times New Roman" w:cs="Times New Roman"/>
          </w:rPr>
          <w:delText xml:space="preserve">desirable </w:delText>
        </w:r>
      </w:del>
      <w:r>
        <w:rPr>
          <w:rFonts w:ascii="Times New Roman" w:hAnsi="Times New Roman" w:cs="Times New Roman"/>
        </w:rPr>
        <w:t>SDC values</w:t>
      </w:r>
      <w:ins w:id="402" w:author="Jens Stevens" w:date="2017-08-16T19:03:00Z">
        <w:r w:rsidR="00C24BAE">
          <w:rPr>
            <w:rFonts w:ascii="Times New Roman" w:hAnsi="Times New Roman" w:cs="Times New Roman"/>
          </w:rPr>
          <w:t xml:space="preserve"> indicative of </w:t>
        </w:r>
      </w:ins>
      <w:ins w:id="403" w:author="Jens Stevens" w:date="2017-08-19T20:58:00Z">
        <w:r w:rsidR="003C2951">
          <w:rPr>
            <w:rFonts w:ascii="Times New Roman" w:hAnsi="Times New Roman" w:cs="Times New Roman"/>
          </w:rPr>
          <w:t xml:space="preserve">smaller </w:t>
        </w:r>
      </w:ins>
      <w:commentRangeStart w:id="404"/>
      <w:ins w:id="405" w:author="Jens Stevens" w:date="2017-08-16T19:03:00Z">
        <w:r w:rsidR="00C24BAE">
          <w:rPr>
            <w:rFonts w:ascii="Times New Roman" w:hAnsi="Times New Roman" w:cs="Times New Roman"/>
          </w:rPr>
          <w:t>circular</w:t>
        </w:r>
      </w:ins>
      <w:commentRangeEnd w:id="404"/>
      <w:r w:rsidR="005F072C">
        <w:rPr>
          <w:rStyle w:val="CommentReference"/>
        </w:rPr>
        <w:commentReference w:id="404"/>
      </w:r>
      <w:ins w:id="406" w:author="Jens Stevens" w:date="2017-08-16T19:03:00Z">
        <w:r w:rsidR="00C24BAE">
          <w:rPr>
            <w:rFonts w:ascii="Times New Roman" w:hAnsi="Times New Roman" w:cs="Times New Roman"/>
          </w:rPr>
          <w:t xml:space="preserve"> patches </w:t>
        </w:r>
      </w:ins>
      <w:ins w:id="407" w:author="Jens Stevens" w:date="2017-08-19T20:58:00Z">
        <w:r w:rsidR="003C2951">
          <w:rPr>
            <w:rFonts w:ascii="Times New Roman" w:hAnsi="Times New Roman" w:cs="Times New Roman"/>
          </w:rPr>
          <w:t xml:space="preserve">of </w:t>
        </w:r>
      </w:ins>
      <w:ins w:id="408" w:author="Jens Stevens" w:date="2017-08-16T19:03:00Z">
        <w:r w:rsidR="00C24BAE">
          <w:rPr>
            <w:rFonts w:ascii="Times New Roman" w:hAnsi="Times New Roman" w:cs="Times New Roman"/>
          </w:rPr>
          <w:t xml:space="preserve">10 ha or </w:t>
        </w:r>
      </w:ins>
      <w:ins w:id="409" w:author="Jens Stevens" w:date="2017-08-19T20:58:00Z">
        <w:r w:rsidR="003C2951">
          <w:rPr>
            <w:rFonts w:ascii="Times New Roman" w:hAnsi="Times New Roman" w:cs="Times New Roman"/>
          </w:rPr>
          <w:t>less</w:t>
        </w:r>
      </w:ins>
      <w:r>
        <w:rPr>
          <w:rFonts w:ascii="Times New Roman" w:hAnsi="Times New Roman" w:cs="Times New Roman"/>
        </w:rPr>
        <w:t xml:space="preserve"> (e.g. SDC &gt; 0.0067;</w:t>
      </w:r>
      <w:r w:rsidR="00714D5D">
        <w:rPr>
          <w:rFonts w:ascii="Times New Roman" w:hAnsi="Times New Roman" w:cs="Times New Roman"/>
        </w:rPr>
        <w:t xml:space="preserve"> ln(SDC) </w:t>
      </w:r>
      <w:del w:id="410" w:author="Jens Stevens" w:date="2017-08-16T14:28:00Z">
        <w:r w:rsidR="00714D5D" w:rsidDel="009C72B0">
          <w:rPr>
            <w:rFonts w:ascii="Times New Roman" w:hAnsi="Times New Roman" w:cs="Times New Roman"/>
          </w:rPr>
          <w:delText xml:space="preserve">= </w:delText>
        </w:r>
        <w:r w:rsidDel="009C72B0">
          <w:rPr>
            <w:rFonts w:ascii="Times New Roman" w:hAnsi="Times New Roman" w:cs="Times New Roman"/>
          </w:rPr>
          <w:delText xml:space="preserve"> </w:delText>
        </w:r>
      </w:del>
      <w:ins w:id="411" w:author="Jens Stevens" w:date="2017-08-16T14:28:00Z">
        <w:r w:rsidR="009C72B0">
          <w:rPr>
            <w:rFonts w:ascii="Times New Roman" w:hAnsi="Times New Roman" w:cs="Times New Roman"/>
          </w:rPr>
          <w:t xml:space="preserve">&gt;  </w:t>
        </w:r>
      </w:ins>
      <w:r w:rsidR="00714D5D">
        <w:rPr>
          <w:rFonts w:ascii="Times New Roman" w:hAnsi="Times New Roman" w:cs="Times New Roman"/>
        </w:rPr>
        <w:t xml:space="preserve">-5; Figure </w:t>
      </w:r>
      <w:commentRangeStart w:id="412"/>
      <w:del w:id="413" w:author="Jens Stevens" w:date="2017-08-19T20:59:00Z">
        <w:r w:rsidR="00714D5D" w:rsidDel="003C2951">
          <w:rPr>
            <w:rFonts w:ascii="Times New Roman" w:hAnsi="Times New Roman" w:cs="Times New Roman"/>
          </w:rPr>
          <w:delText>3</w:delText>
        </w:r>
      </w:del>
      <w:ins w:id="414" w:author="Jens Stevens" w:date="2017-08-19T20:59:00Z">
        <w:del w:id="415" w:author="Miller, Jay D -FS" w:date="2017-08-25T09:02:00Z">
          <w:r w:rsidR="003C2951" w:rsidDel="009B5781">
            <w:rPr>
              <w:rFonts w:ascii="Times New Roman" w:hAnsi="Times New Roman" w:cs="Times New Roman"/>
            </w:rPr>
            <w:delText>4</w:delText>
          </w:r>
        </w:del>
      </w:ins>
      <w:del w:id="416" w:author="Miller, Jay D -FS" w:date="2017-08-25T09:02:00Z">
        <w:r w:rsidR="00714D5D" w:rsidDel="009B5781">
          <w:rPr>
            <w:rFonts w:ascii="Times New Roman" w:hAnsi="Times New Roman" w:cs="Times New Roman"/>
          </w:rPr>
          <w:delText xml:space="preserve">, </w:delText>
        </w:r>
        <w:r w:rsidR="0030118F" w:rsidDel="009B5781">
          <w:rPr>
            <w:rFonts w:ascii="Times New Roman" w:hAnsi="Times New Roman" w:cs="Times New Roman"/>
          </w:rPr>
          <w:delText>5</w:delText>
        </w:r>
      </w:del>
      <w:ins w:id="417" w:author="Jens Stevens" w:date="2017-08-19T20:59:00Z">
        <w:del w:id="418" w:author="Miller, Jay D -FS" w:date="2017-08-25T09:02:00Z">
          <w:r w:rsidR="003C2951" w:rsidDel="009B5781">
            <w:rPr>
              <w:rFonts w:ascii="Times New Roman" w:hAnsi="Times New Roman" w:cs="Times New Roman"/>
            </w:rPr>
            <w:delText>6</w:delText>
          </w:r>
        </w:del>
      </w:ins>
      <w:ins w:id="419" w:author="Miller, Jay D -FS" w:date="2017-08-25T09:02:00Z">
        <w:r w:rsidR="009B5781">
          <w:rPr>
            <w:rFonts w:ascii="Times New Roman" w:hAnsi="Times New Roman" w:cs="Times New Roman"/>
          </w:rPr>
          <w:t>A2</w:t>
        </w:r>
        <w:commentRangeEnd w:id="412"/>
        <w:r w:rsidR="009B5781">
          <w:rPr>
            <w:rStyle w:val="CommentReference"/>
          </w:rPr>
          <w:commentReference w:id="412"/>
        </w:r>
      </w:ins>
      <w:r w:rsidR="00714D5D">
        <w:rPr>
          <w:rFonts w:ascii="Times New Roman" w:hAnsi="Times New Roman" w:cs="Times New Roman"/>
        </w:rPr>
        <w:t xml:space="preserve">) suggest a way forward for fire management that incorporates some of the benefits of stand-replacing fire while not compromising long-term </w:t>
      </w:r>
      <w:r w:rsidR="00714D5D">
        <w:rPr>
          <w:rFonts w:ascii="Times New Roman" w:hAnsi="Times New Roman" w:cs="Times New Roman"/>
        </w:rPr>
        <w:lastRenderedPageBreak/>
        <w:t>forest resilience</w:t>
      </w:r>
      <w:r w:rsidR="00A043A9">
        <w:rPr>
          <w:rFonts w:ascii="Times New Roman" w:hAnsi="Times New Roman" w:cs="Times New Roman"/>
        </w:rPr>
        <w:t xml:space="preserve"> </w:t>
      </w:r>
      <w:r w:rsidR="00960833">
        <w:rPr>
          <w:rFonts w:ascii="Times New Roman" w:hAnsi="Times New Roman" w:cs="Times New Roman"/>
        </w:rPr>
        <w:fldChar w:fldCharType="begin"/>
      </w:r>
      <w:r w:rsidR="00960833">
        <w:rPr>
          <w:rFonts w:ascii="Times New Roman" w:hAnsi="Times New Roman" w:cs="Times New Roman"/>
        </w:rPr>
        <w:instrText xml:space="preserve"> ADDIN EN.CITE &lt;EndNote&gt;&lt;Cite&gt;&lt;Author&gt;Meyer&lt;/Author&gt;&lt;Year&gt;2015&lt;/Year&gt;&lt;RecNum&gt;3487&lt;/RecNum&gt;&lt;DisplayText&gt;(Meyer, 2015)&lt;/DisplayText&gt;&lt;record&gt;&lt;rec-number&gt;3487&lt;/rec-number&gt;&lt;foreign-keys&gt;&lt;key app="EN" db-id="w0ppaavf8t2zvwe9f0oxa5rcervz0wedp050" timestamp="1502938753"&gt;3487&lt;/key&gt;&lt;/foreign-keys&gt;&lt;ref-type name="Journal Article"&gt;17&lt;/ref-type&gt;&lt;contributors&gt;&lt;authors&gt;&lt;author&gt;Meyer, Marc D.&lt;/author&gt;&lt;/authors&gt;&lt;/contributors&gt;&lt;titles&gt;&lt;title&gt;Forest Fire Severity Patterns of Resource Objective Wildfires in the Southern Sierra Nevada&lt;/title&gt;&lt;secondary-title&gt;Journal of Forestry&lt;/secondary-title&gt;&lt;/titles&gt;&lt;periodical&gt;&lt;full-title&gt;Journal of Forestry&lt;/full-title&gt;&lt;/periodical&gt;&lt;pages&gt;49-56&lt;/pages&gt;&lt;volume&gt;113&lt;/volume&gt;&lt;number&gt;1&lt;/number&gt;&lt;keywords&gt;&lt;keyword&gt;Sierra Nevada&lt;/keyword&gt;&lt;keyword&gt;fire benefits&lt;/keyword&gt;&lt;keyword&gt;fire severity&lt;/keyword&gt;&lt;keyword&gt;natural range of variation&lt;/keyword&gt;&lt;keyword&gt;resource objective wildfire&lt;/keyword&gt;&lt;/keywords&gt;&lt;dates&gt;&lt;year&gt;2015&lt;/year&gt;&lt;pub-dates&gt;&lt;date&gt;//&lt;/date&gt;&lt;/pub-dates&gt;&lt;/dates&gt;&lt;urls&gt;&lt;related-urls&gt;&lt;url&gt;http://www.ingentaconnect.com/content/saf/jof/2015/00000113/00000001/art00008&lt;/url&gt;&lt;url&gt;https://doi.org/10.5849/jof.14-084&lt;/url&gt;&lt;/related-urls&gt;&lt;/urls&gt;&lt;electronic-resource-num&gt;10.5849/jof.14-084&lt;/electronic-resource-num&gt;&lt;/record&gt;&lt;/Cite&gt;&lt;/EndNote&gt;</w:instrText>
      </w:r>
      <w:r w:rsidR="00960833">
        <w:rPr>
          <w:rFonts w:ascii="Times New Roman" w:hAnsi="Times New Roman" w:cs="Times New Roman"/>
        </w:rPr>
        <w:fldChar w:fldCharType="separate"/>
      </w:r>
      <w:r w:rsidR="00960833">
        <w:rPr>
          <w:rFonts w:ascii="Times New Roman" w:hAnsi="Times New Roman" w:cs="Times New Roman"/>
          <w:noProof/>
        </w:rPr>
        <w:t>(</w:t>
      </w:r>
      <w:hyperlink w:anchor="_ENREF_25" w:tooltip="Meyer, 2015 #3487" w:history="1">
        <w:r w:rsidR="00415143">
          <w:rPr>
            <w:rFonts w:ascii="Times New Roman" w:hAnsi="Times New Roman" w:cs="Times New Roman"/>
            <w:noProof/>
          </w:rPr>
          <w:t>Meyer, 2015</w:t>
        </w:r>
      </w:hyperlink>
      <w:r w:rsidR="00960833">
        <w:rPr>
          <w:rFonts w:ascii="Times New Roman" w:hAnsi="Times New Roman" w:cs="Times New Roman"/>
          <w:noProof/>
        </w:rPr>
        <w:t>)</w:t>
      </w:r>
      <w:r w:rsidR="00960833">
        <w:rPr>
          <w:rFonts w:ascii="Times New Roman" w:hAnsi="Times New Roman" w:cs="Times New Roman"/>
        </w:rPr>
        <w:fldChar w:fldCharType="end"/>
      </w:r>
      <w:r w:rsidR="00714D5D">
        <w:rPr>
          <w:rFonts w:ascii="Times New Roman" w:hAnsi="Times New Roman" w:cs="Times New Roman"/>
        </w:rPr>
        <w:t xml:space="preserve">. </w:t>
      </w:r>
      <w:del w:id="420" w:author="Jens Stevens" w:date="2017-08-16T14:27:00Z">
        <w:r w:rsidR="00714D5D" w:rsidDel="00306FA1">
          <w:rPr>
            <w:rFonts w:ascii="Times New Roman" w:hAnsi="Times New Roman" w:cs="Times New Roman"/>
          </w:rPr>
          <w:delText>Managed w</w:delText>
        </w:r>
      </w:del>
      <w:ins w:id="421" w:author="Jens Stevens" w:date="2017-08-16T14:27:00Z">
        <w:r w:rsidR="00306FA1">
          <w:rPr>
            <w:rFonts w:ascii="Times New Roman" w:hAnsi="Times New Roman" w:cs="Times New Roman"/>
          </w:rPr>
          <w:t>W</w:t>
        </w:r>
      </w:ins>
      <w:r w:rsidR="00714D5D">
        <w:rPr>
          <w:rFonts w:ascii="Times New Roman" w:hAnsi="Times New Roman" w:cs="Times New Roman"/>
        </w:rPr>
        <w:t xml:space="preserve">ildfires that burn under moderate fire weather conditions or </w:t>
      </w:r>
      <w:del w:id="422" w:author="Jens Stevens" w:date="2017-08-16T14:27:00Z">
        <w:r w:rsidR="00714D5D" w:rsidDel="00306FA1">
          <w:rPr>
            <w:rFonts w:ascii="Times New Roman" w:hAnsi="Times New Roman" w:cs="Times New Roman"/>
          </w:rPr>
          <w:delText>landscapes with a past history of fire use or other fuel management</w:delText>
        </w:r>
      </w:del>
      <w:ins w:id="423" w:author="Jens Stevens" w:date="2017-08-16T14:27:00Z">
        <w:r w:rsidR="00306FA1">
          <w:rPr>
            <w:rFonts w:ascii="Times New Roman" w:hAnsi="Times New Roman" w:cs="Times New Roman"/>
          </w:rPr>
          <w:t>are managed by agencies with a longer history of fire use</w:t>
        </w:r>
      </w:ins>
      <w:r w:rsidR="00714D5D">
        <w:rPr>
          <w:rFonts w:ascii="Times New Roman" w:hAnsi="Times New Roman" w:cs="Times New Roman"/>
        </w:rPr>
        <w:t xml:space="preserve"> are much more likely to have </w:t>
      </w:r>
      <w:del w:id="424" w:author="Jens Stevens" w:date="2017-08-16T14:28:00Z">
        <w:r w:rsidR="00714D5D" w:rsidDel="009C72B0">
          <w:rPr>
            <w:rFonts w:ascii="Times New Roman" w:hAnsi="Times New Roman" w:cs="Times New Roman"/>
          </w:rPr>
          <w:delText xml:space="preserve">smaller </w:delText>
        </w:r>
      </w:del>
      <w:ins w:id="425" w:author="Jens Stevens" w:date="2017-08-16T14:28:00Z">
        <w:r w:rsidR="009C72B0">
          <w:rPr>
            <w:rFonts w:ascii="Times New Roman" w:hAnsi="Times New Roman" w:cs="Times New Roman"/>
          </w:rPr>
          <w:t xml:space="preserve">larger </w:t>
        </w:r>
      </w:ins>
      <w:r w:rsidR="00714D5D">
        <w:rPr>
          <w:rFonts w:ascii="Times New Roman" w:hAnsi="Times New Roman" w:cs="Times New Roman"/>
        </w:rPr>
        <w:t>SDC values</w:t>
      </w:r>
      <w:r w:rsidR="0030118F">
        <w:rPr>
          <w:rFonts w:ascii="Times New Roman" w:hAnsi="Times New Roman" w:cs="Times New Roman"/>
        </w:rPr>
        <w:t>, even if their percentage of high-severity effects are in the 20-40% range</w:t>
      </w:r>
      <w:r w:rsidR="00714D5D">
        <w:rPr>
          <w:rFonts w:ascii="Times New Roman" w:hAnsi="Times New Roman" w:cs="Times New Roman"/>
        </w:rPr>
        <w:t xml:space="preserve"> (Figure </w:t>
      </w:r>
      <w:ins w:id="426" w:author="Miller, Jay D -FS" w:date="2017-08-25T09:00:00Z">
        <w:r w:rsidR="009B5781">
          <w:rPr>
            <w:rFonts w:ascii="Times New Roman" w:hAnsi="Times New Roman" w:cs="Times New Roman"/>
          </w:rPr>
          <w:t>3</w:t>
        </w:r>
      </w:ins>
      <w:del w:id="427" w:author="Miller, Jay D -FS" w:date="2017-08-25T09:00:00Z">
        <w:r w:rsidR="00714D5D" w:rsidDel="009B5781">
          <w:rPr>
            <w:rFonts w:ascii="Times New Roman" w:hAnsi="Times New Roman" w:cs="Times New Roman"/>
          </w:rPr>
          <w:delText>2</w:delText>
        </w:r>
      </w:del>
      <w:r w:rsidR="00714D5D">
        <w:rPr>
          <w:rFonts w:ascii="Times New Roman" w:hAnsi="Times New Roman" w:cs="Times New Roman"/>
        </w:rPr>
        <w:t xml:space="preserve">). This is consistent with a large and developing body of literature suggesting that there are opportunities for increased use of fire, in concert with mechanical fuels reduction in some instances, during periods of time where rapid fire spread is not likely </w:t>
      </w:r>
      <w:r w:rsidR="00714D5D">
        <w:rPr>
          <w:rFonts w:ascii="Times New Roman" w:hAnsi="Times New Roman" w:cs="Times New Roman"/>
        </w:rPr>
        <w:fldChar w:fldCharType="begin">
          <w:fldData xml:space="preserve">PEVuZE5vdGU+PENpdGU+PEF1dGhvcj5NaWxsYXI8L0F1dGhvcj48WWVhcj4yMDE1PC9ZZWFyPjxS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ZWNOdW0+MzEyMTwvUmVjTnVtPjxEaXNwbGF5VGV4dD4oU3RlcGhlbnM8c3R5bGUgZmFjZT0iaXRh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714D5D">
        <w:rPr>
          <w:rFonts w:ascii="Times New Roman" w:hAnsi="Times New Roman" w:cs="Times New Roman"/>
        </w:rPr>
      </w:r>
      <w:r w:rsidR="00714D5D">
        <w:rPr>
          <w:rFonts w:ascii="Times New Roman" w:hAnsi="Times New Roman" w:cs="Times New Roman"/>
        </w:rPr>
        <w:fldChar w:fldCharType="separate"/>
      </w:r>
      <w:r w:rsidR="00BD2BAD">
        <w:rPr>
          <w:rFonts w:ascii="Times New Roman" w:hAnsi="Times New Roman" w:cs="Times New Roman"/>
          <w:noProof/>
        </w:rPr>
        <w:t>(</w:t>
      </w:r>
      <w:hyperlink w:anchor="_ENREF_42" w:tooltip="Stephens, 2013 #1935" w:history="1">
        <w:r w:rsidR="00415143">
          <w:rPr>
            <w:rFonts w:ascii="Times New Roman" w:hAnsi="Times New Roman" w:cs="Times New Roman"/>
            <w:noProof/>
          </w:rPr>
          <w:t>Stephens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2013</w:t>
        </w:r>
      </w:hyperlink>
      <w:r w:rsidR="00BD2BAD">
        <w:rPr>
          <w:rFonts w:ascii="Times New Roman" w:hAnsi="Times New Roman" w:cs="Times New Roman"/>
          <w:noProof/>
        </w:rPr>
        <w:t xml:space="preserve">; </w:t>
      </w:r>
      <w:hyperlink w:anchor="_ENREF_26" w:tooltip="Millar, 2015 #3121" w:history="1">
        <w:r w:rsidR="00415143">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34" w:tooltip="North, 2015 #2875" w:history="1">
        <w:r w:rsidR="00415143">
          <w:rPr>
            <w:rFonts w:ascii="Times New Roman" w:hAnsi="Times New Roman" w:cs="Times New Roman"/>
            <w:noProof/>
          </w:rPr>
          <w:t>North</w:t>
        </w:r>
        <w:r w:rsidR="00415143" w:rsidRPr="00BD2BAD">
          <w:rPr>
            <w:rFonts w:ascii="Times New Roman" w:hAnsi="Times New Roman" w:cs="Times New Roman"/>
            <w:i/>
            <w:noProof/>
          </w:rPr>
          <w:t xml:space="preserve"> et al.</w:t>
        </w:r>
        <w:r w:rsidR="00415143">
          <w:rPr>
            <w:rFonts w:ascii="Times New Roman" w:hAnsi="Times New Roman" w:cs="Times New Roman"/>
            <w:noProof/>
          </w:rPr>
          <w:t>, 2015</w:t>
        </w:r>
      </w:hyperlink>
      <w:r w:rsidR="00BD2BAD">
        <w:rPr>
          <w:rFonts w:ascii="Times New Roman" w:hAnsi="Times New Roman" w:cs="Times New Roman"/>
          <w:noProof/>
        </w:rPr>
        <w:t xml:space="preserve">; </w:t>
      </w:r>
      <w:hyperlink w:anchor="_ENREF_45" w:tooltip="Stephens, 2016 #3327" w:history="1">
        <w:r w:rsidR="00415143">
          <w:rPr>
            <w:rFonts w:ascii="Times New Roman" w:hAnsi="Times New Roman" w:cs="Times New Roman"/>
            <w:noProof/>
          </w:rPr>
          <w:t>Stephens</w:t>
        </w:r>
        <w:r w:rsidR="00415143" w:rsidRPr="00BD2BAD">
          <w:rPr>
            <w:rFonts w:ascii="Times New Roman" w:hAnsi="Times New Roman" w:cs="Times New Roman"/>
            <w:i/>
            <w:noProof/>
          </w:rPr>
          <w:t xml:space="preserve"> et al.</w:t>
        </w:r>
        <w:r w:rsidR="00415143">
          <w:rPr>
            <w:rFonts w:ascii="Times New Roman" w:hAnsi="Times New Roman" w:cs="Times New Roman"/>
            <w:noProof/>
          </w:rPr>
          <w:t>, 2016</w:t>
        </w:r>
      </w:hyperlink>
      <w:r w:rsidR="00BD2BAD">
        <w:rPr>
          <w:rFonts w:ascii="Times New Roman" w:hAnsi="Times New Roman" w:cs="Times New Roman"/>
          <w:noProof/>
        </w:rPr>
        <w:t>)</w:t>
      </w:r>
      <w:r w:rsidR="00714D5D">
        <w:rPr>
          <w:rFonts w:ascii="Times New Roman" w:hAnsi="Times New Roman" w:cs="Times New Roman"/>
        </w:rPr>
        <w:fldChar w:fldCharType="end"/>
      </w:r>
      <w:r w:rsidR="00714D5D">
        <w:rPr>
          <w:rFonts w:ascii="Times New Roman" w:hAnsi="Times New Roman" w:cs="Times New Roman"/>
        </w:rPr>
        <w:t xml:space="preserve">. There are many barriers to the increased use of fire, but </w:t>
      </w:r>
      <w:r w:rsidR="00863C90">
        <w:rPr>
          <w:rFonts w:ascii="Times New Roman" w:hAnsi="Times New Roman" w:cs="Times New Roman"/>
        </w:rPr>
        <w:t xml:space="preserve">current </w:t>
      </w:r>
      <w:r w:rsidR="00714D5D">
        <w:rPr>
          <w:rFonts w:ascii="Times New Roman" w:hAnsi="Times New Roman" w:cs="Times New Roman"/>
        </w:rPr>
        <w:t xml:space="preserve">trends in </w:t>
      </w:r>
      <w:r w:rsidR="0019286A">
        <w:rPr>
          <w:rFonts w:ascii="Times New Roman" w:hAnsi="Times New Roman" w:cs="Times New Roman"/>
        </w:rPr>
        <w:t xml:space="preserve">stand replacement </w:t>
      </w:r>
      <w:r w:rsidR="00714D5D">
        <w:rPr>
          <w:rFonts w:ascii="Times New Roman" w:hAnsi="Times New Roman" w:cs="Times New Roman"/>
        </w:rPr>
        <w:t xml:space="preserve">spatial patterns </w:t>
      </w:r>
      <w:r w:rsidR="00863C90">
        <w:rPr>
          <w:rFonts w:ascii="Times New Roman" w:hAnsi="Times New Roman" w:cs="Times New Roman"/>
        </w:rPr>
        <w:t xml:space="preserve">mean that the alternative could be increasingly large </w:t>
      </w:r>
      <w:r w:rsidR="0019286A">
        <w:rPr>
          <w:rFonts w:ascii="Times New Roman" w:hAnsi="Times New Roman" w:cs="Times New Roman"/>
        </w:rPr>
        <w:t>dead tree</w:t>
      </w:r>
      <w:r w:rsidR="00863C90">
        <w:rPr>
          <w:rFonts w:ascii="Times New Roman" w:hAnsi="Times New Roman" w:cs="Times New Roman"/>
        </w:rPr>
        <w:t xml:space="preserve"> patches </w:t>
      </w:r>
      <w:r w:rsidR="00167A1C">
        <w:rPr>
          <w:rFonts w:ascii="Times New Roman" w:hAnsi="Times New Roman" w:cs="Times New Roman"/>
        </w:rPr>
        <w:t>where forest regeneration is delayed</w:t>
      </w:r>
      <w:r w:rsidR="00863C90">
        <w:rPr>
          <w:rFonts w:ascii="Times New Roman" w:hAnsi="Times New Roman" w:cs="Times New Roman"/>
        </w:rPr>
        <w:t xml:space="preserve"> for extended periods of time.</w:t>
      </w:r>
    </w:p>
    <w:p w14:paraId="334F500D" w14:textId="77777777" w:rsidR="00D45535" w:rsidRDefault="00D45535" w:rsidP="00D45535">
      <w:pPr>
        <w:spacing w:line="480" w:lineRule="auto"/>
        <w:rPr>
          <w:rFonts w:ascii="Times New Roman" w:hAnsi="Times New Roman" w:cs="Times New Roman"/>
          <w:b/>
        </w:rPr>
      </w:pPr>
      <w:r>
        <w:rPr>
          <w:rFonts w:ascii="Times New Roman" w:hAnsi="Times New Roman" w:cs="Times New Roman"/>
          <w:b/>
        </w:rPr>
        <w:t>Acknowledgments</w:t>
      </w:r>
    </w:p>
    <w:p w14:paraId="25ED16D8" w14:textId="3338B0E0" w:rsidR="005A6918" w:rsidRDefault="00495EDE" w:rsidP="00D45535">
      <w:pPr>
        <w:spacing w:line="480" w:lineRule="auto"/>
        <w:ind w:firstLine="720"/>
        <w:rPr>
          <w:rFonts w:ascii="Times New Roman" w:hAnsi="Times New Roman" w:cs="Times New Roman"/>
        </w:rPr>
      </w:pPr>
      <w:r>
        <w:rPr>
          <w:rFonts w:ascii="Times New Roman" w:hAnsi="Times New Roman" w:cs="Times New Roman"/>
        </w:rPr>
        <w:t xml:space="preserve">This work was also supported by a research partnership between the </w:t>
      </w:r>
      <w:r w:rsidRPr="00491EEB">
        <w:rPr>
          <w:rFonts w:ascii="Times New Roman" w:hAnsi="Times New Roman" w:cs="Times New Roman"/>
        </w:rPr>
        <w:t xml:space="preserve">US Forest Service Pacific Southwest Research Station and UC Berkeley College of Natural Resources </w:t>
      </w:r>
      <w:r>
        <w:rPr>
          <w:rFonts w:ascii="Times New Roman" w:hAnsi="Times New Roman" w:cs="Times New Roman"/>
        </w:rPr>
        <w:t>(project no. 16-JV-11272167-063).</w:t>
      </w:r>
    </w:p>
    <w:p w14:paraId="5F18B63D" w14:textId="77777777" w:rsidR="00415143" w:rsidRPr="00415143" w:rsidRDefault="005A6918" w:rsidP="00415143">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415143" w:rsidRPr="00415143">
        <w:rPr>
          <w:b/>
          <w:noProof/>
        </w:rPr>
        <w:t>Literature Cited</w:t>
      </w:r>
    </w:p>
    <w:p w14:paraId="6C79B004" w14:textId="77777777" w:rsidR="00415143" w:rsidRPr="00415143" w:rsidRDefault="00415143" w:rsidP="00415143">
      <w:pPr>
        <w:pStyle w:val="EndNoteBibliographyTitle"/>
        <w:rPr>
          <w:b/>
          <w:noProof/>
        </w:rPr>
      </w:pPr>
    </w:p>
    <w:p w14:paraId="50BF5B2C" w14:textId="77777777" w:rsidR="00415143" w:rsidRPr="00415143" w:rsidRDefault="00415143" w:rsidP="00415143">
      <w:pPr>
        <w:pStyle w:val="EndNoteBibliography"/>
        <w:rPr>
          <w:noProof/>
        </w:rPr>
      </w:pPr>
      <w:bookmarkStart w:id="428" w:name="_ENREF_1"/>
      <w:r w:rsidRPr="00415143">
        <w:rPr>
          <w:noProof/>
        </w:rPr>
        <w:t>Abatzoglou, J.T., 2013. Development of gridded surface meteorological data for ecological applications and modelling. International Journal of Climatology 33, 121-131.</w:t>
      </w:r>
      <w:bookmarkEnd w:id="428"/>
    </w:p>
    <w:p w14:paraId="4ECE74CE" w14:textId="77777777" w:rsidR="00415143" w:rsidRPr="00415143" w:rsidRDefault="00415143" w:rsidP="00415143">
      <w:pPr>
        <w:pStyle w:val="EndNoteBibliography"/>
        <w:rPr>
          <w:noProof/>
        </w:rPr>
      </w:pPr>
      <w:bookmarkStart w:id="429" w:name="_ENREF_2"/>
      <w:r w:rsidRPr="00415143">
        <w:rPr>
          <w:noProof/>
        </w:rPr>
        <w:t>Abatzoglou, J.T., Williams, A.P., 2016. Impact of anthropogenic climate change on wildfire across western US forests. Proceedings of the National Academy of Sciences 113, 11770-11775.</w:t>
      </w:r>
      <w:bookmarkEnd w:id="429"/>
    </w:p>
    <w:p w14:paraId="5034FCE8" w14:textId="77777777" w:rsidR="00415143" w:rsidRPr="00415143" w:rsidRDefault="00415143" w:rsidP="00415143">
      <w:pPr>
        <w:pStyle w:val="EndNoteBibliography"/>
        <w:rPr>
          <w:noProof/>
        </w:rPr>
      </w:pPr>
      <w:bookmarkStart w:id="430" w:name="_ENREF_3"/>
      <w:r w:rsidRPr="00415143">
        <w:rPr>
          <w:noProof/>
        </w:rPr>
        <w:t>Calcagno, V., de Mazancourt, C., 2010. glmulti: an R package for easy automated model selection with (generalized) linear models. Journal of Statistical Software 34, 1-29.</w:t>
      </w:r>
      <w:bookmarkEnd w:id="430"/>
    </w:p>
    <w:p w14:paraId="2BDBD1E1" w14:textId="77777777" w:rsidR="00415143" w:rsidRPr="00415143" w:rsidRDefault="00415143" w:rsidP="00415143">
      <w:pPr>
        <w:pStyle w:val="EndNoteBibliography"/>
        <w:rPr>
          <w:noProof/>
        </w:rPr>
      </w:pPr>
      <w:bookmarkStart w:id="431" w:name="_ENREF_4"/>
      <w:r w:rsidRPr="00415143">
        <w:rPr>
          <w:noProof/>
        </w:rPr>
        <w:t>Cansler, C.A., McKenzie, D., 2014. Climate, fire size, and biophysical setting control fire severity and spatial pattern in the northern Cascade Range, USA. Ecol. Appl. 24, 1037-1056.</w:t>
      </w:r>
      <w:bookmarkEnd w:id="431"/>
    </w:p>
    <w:p w14:paraId="7A0E3C71" w14:textId="77777777" w:rsidR="00415143" w:rsidRPr="00415143" w:rsidRDefault="00415143" w:rsidP="00415143">
      <w:pPr>
        <w:pStyle w:val="EndNoteBibliography"/>
        <w:rPr>
          <w:noProof/>
        </w:rPr>
      </w:pPr>
      <w:bookmarkStart w:id="432" w:name="_ENREF_5"/>
      <w:r w:rsidRPr="00415143">
        <w:rPr>
          <w:noProof/>
        </w:rPr>
        <w:lastRenderedPageBreak/>
        <w:t>Chambers, M.E., Fornwalt, P.J., Malone, S.L., Battaglia, M.A., 2016. Patterns of conifer regeneration following high severity wildfire in ponderosa pine – dominated forests of the Colorado Front Range. For. Ecol. Manag. 378, 57-67.</w:t>
      </w:r>
      <w:bookmarkEnd w:id="432"/>
    </w:p>
    <w:p w14:paraId="1B9431BB" w14:textId="77777777" w:rsidR="00415143" w:rsidRPr="00415143" w:rsidRDefault="00415143" w:rsidP="00415143">
      <w:pPr>
        <w:pStyle w:val="EndNoteBibliography"/>
        <w:rPr>
          <w:noProof/>
        </w:rPr>
      </w:pPr>
      <w:bookmarkStart w:id="433" w:name="_ENREF_6"/>
      <w:r w:rsidRPr="00415143">
        <w:rPr>
          <w:noProof/>
        </w:rPr>
        <w:t>Collins, B.M., 2014. Fire weather and large fire potential in the northern Sierra Nevada. Agric. For. Meteorol. 189–190, 30-35.</w:t>
      </w:r>
      <w:bookmarkEnd w:id="433"/>
    </w:p>
    <w:p w14:paraId="22164521" w14:textId="77777777" w:rsidR="00415143" w:rsidRPr="00415143" w:rsidRDefault="00415143" w:rsidP="00415143">
      <w:pPr>
        <w:pStyle w:val="EndNoteBibliography"/>
        <w:rPr>
          <w:noProof/>
        </w:rPr>
      </w:pPr>
      <w:bookmarkStart w:id="434" w:name="_ENREF_7"/>
      <w:r w:rsidRPr="00415143">
        <w:rPr>
          <w:noProof/>
        </w:rPr>
        <w:t>Collins, B.M., Kelly, M., van Wagtendonk, J.W., Stephens, S.L., 2007. Spatial patterns of large natural fires in Sierra Nevada wilderness areas. Landsc. Ecol. 22, 545-557.</w:t>
      </w:r>
      <w:bookmarkEnd w:id="434"/>
    </w:p>
    <w:p w14:paraId="35BDB6DB" w14:textId="77777777" w:rsidR="00415143" w:rsidRPr="00415143" w:rsidRDefault="00415143" w:rsidP="00415143">
      <w:pPr>
        <w:pStyle w:val="EndNoteBibliography"/>
        <w:rPr>
          <w:noProof/>
        </w:rPr>
      </w:pPr>
      <w:bookmarkStart w:id="435" w:name="_ENREF_8"/>
      <w:r w:rsidRPr="00415143">
        <w:rPr>
          <w:noProof/>
        </w:rPr>
        <w:t>Collins, B.M., Stevens, J.T., Miller, J.D., Stephens, S.L., Brown, P.M., North, M.P., 2017. Alternative characterization of forest fire regimes: incorporating spatial patterns. Landsc. Ecol. 32, 1543-1552.</w:t>
      </w:r>
      <w:bookmarkEnd w:id="435"/>
    </w:p>
    <w:p w14:paraId="7920F88D" w14:textId="77777777" w:rsidR="00415143" w:rsidRPr="00415143" w:rsidRDefault="00415143" w:rsidP="00415143">
      <w:pPr>
        <w:pStyle w:val="EndNoteBibliography"/>
        <w:rPr>
          <w:noProof/>
        </w:rPr>
      </w:pPr>
      <w:bookmarkStart w:id="436" w:name="_ENREF_9"/>
      <w:r w:rsidRPr="00415143">
        <w:rPr>
          <w:noProof/>
        </w:rPr>
        <w:t>Coppoletta, M., Merriam, K.E., Collins, B.M., 2016. Post-fire vegetation and fuel development influences fire severity patterns in reburns. Ecol. Appl. 26, 686-699.</w:t>
      </w:r>
      <w:bookmarkEnd w:id="436"/>
    </w:p>
    <w:p w14:paraId="02D3CBCB" w14:textId="77777777" w:rsidR="00415143" w:rsidRPr="00415143" w:rsidRDefault="00415143" w:rsidP="00415143">
      <w:pPr>
        <w:pStyle w:val="EndNoteBibliography"/>
        <w:rPr>
          <w:noProof/>
        </w:rPr>
      </w:pPr>
      <w:bookmarkStart w:id="437" w:name="_ENREF_10"/>
      <w:r w:rsidRPr="00415143">
        <w:rPr>
          <w:noProof/>
        </w:rPr>
        <w:t>Crotteau, J.S., Morgan Varner Iii, J., Ritchie, M.W., 2013. Post-fire regeneration across a fire severity gradient in the southern Cascades. For. Ecol. Manag. 287, 103-112.</w:t>
      </w:r>
      <w:bookmarkEnd w:id="437"/>
    </w:p>
    <w:p w14:paraId="5DDB3044" w14:textId="77777777" w:rsidR="00415143" w:rsidRPr="00415143" w:rsidRDefault="00415143" w:rsidP="00415143">
      <w:pPr>
        <w:pStyle w:val="EndNoteBibliography"/>
        <w:rPr>
          <w:noProof/>
        </w:rPr>
      </w:pPr>
      <w:bookmarkStart w:id="438" w:name="_ENREF_11"/>
      <w:r w:rsidRPr="00415143">
        <w:rPr>
          <w:noProof/>
        </w:rPr>
        <w:t>Estes, B.L., Knapp, E.E., Skinner, C.N., Miller, J.D., Preisler, H.K., 2017. Factors influencing fire severity under moderate burning conditions in the Klamath Mountains, northern California, USA. Ecosphere 8, e01794-n/a.</w:t>
      </w:r>
      <w:bookmarkEnd w:id="438"/>
    </w:p>
    <w:p w14:paraId="2BCB5063" w14:textId="77777777" w:rsidR="00415143" w:rsidRPr="00415143" w:rsidRDefault="00415143" w:rsidP="00415143">
      <w:pPr>
        <w:pStyle w:val="EndNoteBibliography"/>
        <w:rPr>
          <w:noProof/>
        </w:rPr>
      </w:pPr>
      <w:bookmarkStart w:id="439" w:name="_ENREF_12"/>
      <w:r w:rsidRPr="00415143">
        <w:rPr>
          <w:noProof/>
        </w:rPr>
        <w:t>Harris, L., Taylor, A.H., 2015. Topography, fuels and fire exclusion drive fire severity of the Rim Fire in an old-growth mixed- conifer forest, Yosemite National Park, USA. Ecosystems 18, 1192-1208.</w:t>
      </w:r>
      <w:bookmarkEnd w:id="439"/>
    </w:p>
    <w:p w14:paraId="4DE6C171" w14:textId="77777777" w:rsidR="00415143" w:rsidRPr="00415143" w:rsidRDefault="00415143" w:rsidP="00415143">
      <w:pPr>
        <w:pStyle w:val="EndNoteBibliography"/>
        <w:rPr>
          <w:noProof/>
        </w:rPr>
      </w:pPr>
      <w:bookmarkStart w:id="440" w:name="_ENREF_13"/>
      <w:r w:rsidRPr="00415143">
        <w:rPr>
          <w:noProof/>
        </w:rPr>
        <w:t>Harvey, B.J., Donato, D.C., Turner, M.G., 2016a. Burn me twice, shame on who? Interactions between successive forest fires across a temperate mountain region. Ecology 97, 2272-2282.</w:t>
      </w:r>
      <w:bookmarkEnd w:id="440"/>
    </w:p>
    <w:p w14:paraId="38FCA8FE" w14:textId="77777777" w:rsidR="00415143" w:rsidRPr="00415143" w:rsidRDefault="00415143" w:rsidP="00415143">
      <w:pPr>
        <w:pStyle w:val="EndNoteBibliography"/>
        <w:rPr>
          <w:noProof/>
        </w:rPr>
      </w:pPr>
      <w:bookmarkStart w:id="441" w:name="_ENREF_14"/>
      <w:r w:rsidRPr="00415143">
        <w:rPr>
          <w:noProof/>
        </w:rPr>
        <w:lastRenderedPageBreak/>
        <w:t>Harvey, B.J., Donato, D.C., Turner, M.G., 2016b. Drivers and trends in landscape patterns of stand-replacing fire in forests of the US Northern Rocky Mountains (1984–2010). Landsc. Ecol. 31, 2367-2383.</w:t>
      </w:r>
      <w:bookmarkEnd w:id="441"/>
    </w:p>
    <w:p w14:paraId="26AED6FF" w14:textId="77777777" w:rsidR="00415143" w:rsidRPr="00415143" w:rsidRDefault="00415143" w:rsidP="00415143">
      <w:pPr>
        <w:pStyle w:val="EndNoteBibliography"/>
        <w:rPr>
          <w:noProof/>
        </w:rPr>
      </w:pPr>
      <w:bookmarkStart w:id="442" w:name="_ENREF_15"/>
      <w:r w:rsidRPr="00415143">
        <w:rPr>
          <w:noProof/>
        </w:rPr>
        <w:t>Holling, C.S., 1973. Resilience and stability of ecological systems. Annu. Rev. Ecol. Syst. 4, 1-23.</w:t>
      </w:r>
      <w:bookmarkEnd w:id="442"/>
    </w:p>
    <w:p w14:paraId="617C551D" w14:textId="77777777" w:rsidR="00415143" w:rsidRPr="00415143" w:rsidRDefault="00415143" w:rsidP="00415143">
      <w:pPr>
        <w:pStyle w:val="EndNoteBibliography"/>
        <w:rPr>
          <w:noProof/>
        </w:rPr>
      </w:pPr>
      <w:bookmarkStart w:id="443" w:name="_ENREF_16"/>
      <w:r w:rsidRPr="00415143">
        <w:rPr>
          <w:noProof/>
        </w:rPr>
        <w:t>Johnstone, J.F., Allen, C.D., Franklin, J.F., Frelich, L.E., Harvey, B.J., Higuera, P.E., Mack, M.C., Meentemeyer, R.K., Metz, M.R., Perry, G.L.W., Schoennagel, T., Turner, M.G., 2016. Changing disturbance regimes, ecological memory, and forest resilience. Frontiers in Ecology and the Environment 14, 369-378.</w:t>
      </w:r>
      <w:bookmarkEnd w:id="443"/>
    </w:p>
    <w:p w14:paraId="0C094879" w14:textId="77777777" w:rsidR="00415143" w:rsidRPr="00415143" w:rsidRDefault="00415143" w:rsidP="00415143">
      <w:pPr>
        <w:pStyle w:val="EndNoteBibliography"/>
        <w:rPr>
          <w:noProof/>
        </w:rPr>
      </w:pPr>
      <w:bookmarkStart w:id="444" w:name="_ENREF_17"/>
      <w:r w:rsidRPr="00415143">
        <w:rPr>
          <w:noProof/>
        </w:rPr>
        <w:t>Jones, G.M., Gutiérrez, R.J., Tempel, D.J., Whitmore, S.A., Berigan, W.J., Peery, M.Z., 2016. Megafires: an emerging threat to old-forest species. Frontiers in Ecology and the Environment 14, 300-306.</w:t>
      </w:r>
      <w:bookmarkEnd w:id="444"/>
    </w:p>
    <w:p w14:paraId="667E9914" w14:textId="77777777" w:rsidR="00415143" w:rsidRPr="00415143" w:rsidRDefault="00415143" w:rsidP="00415143">
      <w:pPr>
        <w:pStyle w:val="EndNoteBibliography"/>
        <w:rPr>
          <w:noProof/>
        </w:rPr>
      </w:pPr>
      <w:bookmarkStart w:id="445" w:name="_ENREF_18"/>
      <w:r w:rsidRPr="00415143">
        <w:rPr>
          <w:noProof/>
        </w:rPr>
        <w:t>Keeler-Wolf, T., 2007. The history of vegetation classification and mapping in California. In: Barbour, M.G., Keeler-Wolf, T., Schoenherr, A.A. (Eds.), Terrestrial vegetation of California. University of California Press, Berkeley, CA, pp. 1-42.</w:t>
      </w:r>
      <w:bookmarkEnd w:id="445"/>
    </w:p>
    <w:p w14:paraId="53699B44" w14:textId="77777777" w:rsidR="00415143" w:rsidRPr="00415143" w:rsidRDefault="00415143" w:rsidP="00415143">
      <w:pPr>
        <w:pStyle w:val="EndNoteBibliography"/>
        <w:rPr>
          <w:noProof/>
        </w:rPr>
      </w:pPr>
      <w:bookmarkStart w:id="446" w:name="_ENREF_19"/>
      <w:r w:rsidRPr="00415143">
        <w:rPr>
          <w:noProof/>
        </w:rPr>
        <w:t>Kemp, K.B., Higuera, P.E., Morgan, P., 2016. Fire legacies impact conifer regeneration across environmental gradients in the U.S. northern Rockies. Landsc. Ecol. 31, 619-636.</w:t>
      </w:r>
      <w:bookmarkEnd w:id="446"/>
    </w:p>
    <w:p w14:paraId="60A2F1E5" w14:textId="77777777" w:rsidR="00415143" w:rsidRPr="00415143" w:rsidRDefault="00415143" w:rsidP="00415143">
      <w:pPr>
        <w:pStyle w:val="EndNoteBibliography"/>
        <w:rPr>
          <w:noProof/>
        </w:rPr>
      </w:pPr>
      <w:bookmarkStart w:id="447" w:name="_ENREF_20"/>
      <w:r w:rsidRPr="00415143">
        <w:rPr>
          <w:noProof/>
        </w:rPr>
        <w:t>Key, C.H., Benson, N.C., 2006. Landscape assessment: remote sensing of severity, the Normalized Burn Ratio. In: Lutes, D.C. (Ed.), FIREMON: Fire effects monitoring and inventory system Ogden, Utah: USDA Forest Service, Rocky Mountain Res. Station, Fort Collins, Colorado, USA, pp. LA25 - LA41.</w:t>
      </w:r>
      <w:bookmarkEnd w:id="447"/>
    </w:p>
    <w:p w14:paraId="3EFA915A" w14:textId="77777777" w:rsidR="00415143" w:rsidRPr="00415143" w:rsidRDefault="00415143" w:rsidP="00415143">
      <w:pPr>
        <w:pStyle w:val="EndNoteBibliography"/>
        <w:rPr>
          <w:noProof/>
        </w:rPr>
      </w:pPr>
      <w:bookmarkStart w:id="448" w:name="_ENREF_21"/>
      <w:r w:rsidRPr="00415143">
        <w:rPr>
          <w:noProof/>
        </w:rPr>
        <w:t>Littell, J.S., McKenzie, D., Peterson, D.L., Westerling, A.L., 2009. Climate and wildfire area burned in western U.S. ecoprovinces, 1916–2003. Ecol. Appl. 19, 1003-1021.</w:t>
      </w:r>
      <w:bookmarkEnd w:id="448"/>
    </w:p>
    <w:p w14:paraId="7B45302E" w14:textId="77777777" w:rsidR="00415143" w:rsidRPr="00415143" w:rsidRDefault="00415143" w:rsidP="00415143">
      <w:pPr>
        <w:pStyle w:val="EndNoteBibliography"/>
        <w:rPr>
          <w:noProof/>
        </w:rPr>
      </w:pPr>
      <w:bookmarkStart w:id="449" w:name="_ENREF_22"/>
      <w:r w:rsidRPr="00415143">
        <w:rPr>
          <w:noProof/>
        </w:rPr>
        <w:lastRenderedPageBreak/>
        <w:t xml:space="preserve">Lydersen, J.M., Collins, B.M., Brooks, M.L., Matchett, J.R., Shive, K.L., Povak, N.A., Smith, D.F., 2017. Evidence of fuels management and fire weather influencing fire severity in an extreme fire event. Ecol. Appl. </w:t>
      </w:r>
      <w:r w:rsidRPr="00415143">
        <w:rPr>
          <w:i/>
          <w:noProof/>
        </w:rPr>
        <w:t>in press</w:t>
      </w:r>
      <w:r w:rsidRPr="00415143">
        <w:rPr>
          <w:noProof/>
        </w:rPr>
        <w:t>.</w:t>
      </w:r>
      <w:bookmarkEnd w:id="449"/>
    </w:p>
    <w:p w14:paraId="32FEDF28" w14:textId="77777777" w:rsidR="00415143" w:rsidRPr="00415143" w:rsidRDefault="00415143" w:rsidP="00415143">
      <w:pPr>
        <w:pStyle w:val="EndNoteBibliography"/>
        <w:rPr>
          <w:noProof/>
        </w:rPr>
      </w:pPr>
      <w:bookmarkStart w:id="450" w:name="_ENREF_23"/>
      <w:r w:rsidRPr="00415143">
        <w:rPr>
          <w:noProof/>
        </w:rPr>
        <w:t>Lydersen, J.M., Collins, B.M., Miller, J.D., Fry, D.L., Stephens, S.L., 2016. Relating fire-caused change in forest structure to remotely sensed estimates of fire severity. Fire Ecology 12, 99-116.</w:t>
      </w:r>
      <w:bookmarkEnd w:id="450"/>
    </w:p>
    <w:p w14:paraId="74FAEFDB" w14:textId="77777777" w:rsidR="00415143" w:rsidRPr="00415143" w:rsidRDefault="00415143" w:rsidP="00415143">
      <w:pPr>
        <w:pStyle w:val="EndNoteBibliography"/>
        <w:rPr>
          <w:noProof/>
        </w:rPr>
      </w:pPr>
      <w:bookmarkStart w:id="451" w:name="_ENREF_24"/>
      <w:r w:rsidRPr="00415143">
        <w:rPr>
          <w:noProof/>
        </w:rPr>
        <w:t>Lydersen, J.M., North, M.P., Collins, B.M., 2014. Severity of an uncharacteristically large wildfire, the Rim Fire, in forests with relatively restored frequent fire regimes. For. Ecol. Manag. 328, 326-334.</w:t>
      </w:r>
      <w:bookmarkEnd w:id="451"/>
    </w:p>
    <w:p w14:paraId="4052E7B4" w14:textId="77777777" w:rsidR="00415143" w:rsidRPr="00415143" w:rsidRDefault="00415143" w:rsidP="00415143">
      <w:pPr>
        <w:pStyle w:val="EndNoteBibliography"/>
        <w:rPr>
          <w:noProof/>
        </w:rPr>
      </w:pPr>
      <w:bookmarkStart w:id="452" w:name="_ENREF_25"/>
      <w:r w:rsidRPr="00415143">
        <w:rPr>
          <w:noProof/>
        </w:rPr>
        <w:t>Meyer, M.D., 2015. Forest Fire Severity Patterns of Resource Objective Wildfires in the Southern Sierra Nevada. Journal of Forestry 113, 49-56.</w:t>
      </w:r>
      <w:bookmarkEnd w:id="452"/>
    </w:p>
    <w:p w14:paraId="72C654FB" w14:textId="77777777" w:rsidR="00415143" w:rsidRPr="00415143" w:rsidRDefault="00415143" w:rsidP="00415143">
      <w:pPr>
        <w:pStyle w:val="EndNoteBibliography"/>
        <w:rPr>
          <w:noProof/>
        </w:rPr>
      </w:pPr>
      <w:bookmarkStart w:id="453" w:name="_ENREF_26"/>
      <w:r w:rsidRPr="00415143">
        <w:rPr>
          <w:noProof/>
        </w:rPr>
        <w:t>Millar, C.I., Stephenson, N.L., 2015. Temperate forest health in an era of emerging megadisturbance. Science 349, 823-826.</w:t>
      </w:r>
      <w:bookmarkEnd w:id="453"/>
    </w:p>
    <w:p w14:paraId="0A052A47" w14:textId="77777777" w:rsidR="00415143" w:rsidRPr="00415143" w:rsidRDefault="00415143" w:rsidP="00415143">
      <w:pPr>
        <w:pStyle w:val="EndNoteBibliography"/>
        <w:rPr>
          <w:noProof/>
        </w:rPr>
      </w:pPr>
      <w:bookmarkStart w:id="454" w:name="_ENREF_27"/>
      <w:r w:rsidRPr="00415143">
        <w:rPr>
          <w:noProof/>
        </w:rPr>
        <w:t>Miller, J.D., Collins, B.M., Lutz, J.A., Stephens, S.L., van Wagtendonk, J.W., Yasuda, D.A., 2012a. Differences in wildfires among ecoregions and land management agencies in the Sierra Nevada region, California, USA. Ecosphere 3, art80.</w:t>
      </w:r>
      <w:bookmarkEnd w:id="454"/>
    </w:p>
    <w:p w14:paraId="65EE4715" w14:textId="77777777" w:rsidR="00415143" w:rsidRPr="00415143" w:rsidRDefault="00415143" w:rsidP="00415143">
      <w:pPr>
        <w:pStyle w:val="EndNoteBibliography"/>
        <w:rPr>
          <w:noProof/>
        </w:rPr>
      </w:pPr>
      <w:bookmarkStart w:id="455" w:name="_ENREF_28"/>
      <w:r w:rsidRPr="00415143">
        <w:rPr>
          <w:noProof/>
        </w:rPr>
        <w:t>Miller, J.D., Knapp, E.E., Key, C.H., Skinner, C.N., Isbell, C.J., Creasy, R.M., Sherlock, J.W., 2009a. Calibration and validation of the relative differenced Normalized Burn Ratio (RdNBR) to three measures of fire severity in the Sierra Nevada and Klamath Mountains, California, USA. Remote Sens. Environ. 113, 645-656.</w:t>
      </w:r>
      <w:bookmarkEnd w:id="455"/>
    </w:p>
    <w:p w14:paraId="403736A2" w14:textId="77777777" w:rsidR="00415143" w:rsidRPr="00415143" w:rsidRDefault="00415143" w:rsidP="00415143">
      <w:pPr>
        <w:pStyle w:val="EndNoteBibliography"/>
        <w:rPr>
          <w:noProof/>
        </w:rPr>
      </w:pPr>
      <w:bookmarkStart w:id="456" w:name="_ENREF_29"/>
      <w:r w:rsidRPr="00415143">
        <w:rPr>
          <w:noProof/>
        </w:rPr>
        <w:t>Miller, J.D., Quayle, B., 2015. Calibration and validation of immediate post-fire satellite derived data to three severity metrics. Fire Ecology 11, 12-30.</w:t>
      </w:r>
      <w:bookmarkEnd w:id="456"/>
    </w:p>
    <w:p w14:paraId="100D0EBB" w14:textId="77777777" w:rsidR="00415143" w:rsidRPr="00415143" w:rsidRDefault="00415143" w:rsidP="00415143">
      <w:pPr>
        <w:pStyle w:val="EndNoteBibliography"/>
        <w:rPr>
          <w:noProof/>
        </w:rPr>
      </w:pPr>
      <w:bookmarkStart w:id="457" w:name="_ENREF_30"/>
      <w:r w:rsidRPr="00415143">
        <w:rPr>
          <w:noProof/>
        </w:rPr>
        <w:t>Miller, J.D., Safford, H., 2012. Trends in wildfire severity 1984-2010 in the Sierra Nevada, Modoc Plateau and southern Cascades, California, USA. Fire Ecology 8, 41-57.</w:t>
      </w:r>
      <w:bookmarkEnd w:id="457"/>
    </w:p>
    <w:p w14:paraId="36CDDFF8" w14:textId="77777777" w:rsidR="00415143" w:rsidRPr="00415143" w:rsidRDefault="00415143" w:rsidP="00415143">
      <w:pPr>
        <w:pStyle w:val="EndNoteBibliography"/>
        <w:rPr>
          <w:noProof/>
        </w:rPr>
      </w:pPr>
      <w:bookmarkStart w:id="458" w:name="_ENREF_31"/>
      <w:r w:rsidRPr="00415143">
        <w:rPr>
          <w:noProof/>
        </w:rPr>
        <w:lastRenderedPageBreak/>
        <w:t>Miller, J.D., Safford, H.D., Crimmins, M., Thode, A.E., 2009b. Quantitative evidence for increasing forest fire severity in the Sierra Nevada and southern Cascade Mountains, California and Nevada, USA. Ecosystems 12, 16-32.</w:t>
      </w:r>
      <w:bookmarkEnd w:id="458"/>
    </w:p>
    <w:p w14:paraId="72C09225" w14:textId="77777777" w:rsidR="00415143" w:rsidRPr="00415143" w:rsidRDefault="00415143" w:rsidP="00415143">
      <w:pPr>
        <w:pStyle w:val="EndNoteBibliography"/>
        <w:rPr>
          <w:noProof/>
        </w:rPr>
      </w:pPr>
      <w:bookmarkStart w:id="459" w:name="_ENREF_32"/>
      <w:r w:rsidRPr="00415143">
        <w:rPr>
          <w:noProof/>
        </w:rPr>
        <w:t>Miller, J.D., Skinner, C.N., Safford, H.D., Knapp, E.E., Ramirez, C.M., 2012b. Trends and causes of severity, size, and number of fires in northwestern California, USA. Ecol. Appl. 22, 184-203.</w:t>
      </w:r>
      <w:bookmarkEnd w:id="459"/>
    </w:p>
    <w:p w14:paraId="1E922A7D" w14:textId="77777777" w:rsidR="00415143" w:rsidRPr="00415143" w:rsidRDefault="00415143" w:rsidP="00415143">
      <w:pPr>
        <w:pStyle w:val="EndNoteBibliography"/>
        <w:rPr>
          <w:noProof/>
        </w:rPr>
      </w:pPr>
      <w:bookmarkStart w:id="460" w:name="_ENREF_33"/>
      <w:r w:rsidRPr="00415143">
        <w:rPr>
          <w:noProof/>
        </w:rPr>
        <w:t>Miller, J.D., Thode, A.E., 2007. Quantifying burn severity in a heterogeneous landscape with a relative version of the delta Normalized Burn Ratio (dNBR). Remote Sens. Environ. 109, 66-80.</w:t>
      </w:r>
      <w:bookmarkEnd w:id="460"/>
    </w:p>
    <w:p w14:paraId="67AD5776" w14:textId="77777777" w:rsidR="00415143" w:rsidRPr="00415143" w:rsidRDefault="00415143" w:rsidP="00415143">
      <w:pPr>
        <w:pStyle w:val="EndNoteBibliography"/>
        <w:rPr>
          <w:noProof/>
        </w:rPr>
      </w:pPr>
      <w:bookmarkStart w:id="461" w:name="_ENREF_34"/>
      <w:r w:rsidRPr="00415143">
        <w:rPr>
          <w:noProof/>
        </w:rPr>
        <w:t>North, M.P., Stephens, S.L., Collins, B.M., Agee, J.K., Aplet, G., Franklin, J.F., Fulé, P.Z., 2015. Reform forest fire management. Science 349, 1280-1281.</w:t>
      </w:r>
      <w:bookmarkEnd w:id="461"/>
    </w:p>
    <w:p w14:paraId="49AC26EE" w14:textId="77777777" w:rsidR="00415143" w:rsidRPr="00415143" w:rsidRDefault="00415143" w:rsidP="00415143">
      <w:pPr>
        <w:pStyle w:val="EndNoteBibliography"/>
        <w:rPr>
          <w:noProof/>
        </w:rPr>
      </w:pPr>
      <w:bookmarkStart w:id="462" w:name="_ENREF_35"/>
      <w:r w:rsidRPr="00415143">
        <w:rPr>
          <w:noProof/>
        </w:rPr>
        <w:t>Parks, S.A., Holsinger, L.M., Miller, C., Nelson, C.R., 2015. Wildland fire as a self-regulating mechanism: the role of previous burns and weather in limiting fire progression. Ecol. Appl. 25, 1478-1492.</w:t>
      </w:r>
      <w:bookmarkEnd w:id="462"/>
    </w:p>
    <w:p w14:paraId="168DF51D" w14:textId="77777777" w:rsidR="00415143" w:rsidRPr="00415143" w:rsidRDefault="00415143" w:rsidP="00415143">
      <w:pPr>
        <w:pStyle w:val="EndNoteBibliography"/>
        <w:rPr>
          <w:noProof/>
        </w:rPr>
      </w:pPr>
      <w:bookmarkStart w:id="463" w:name="_ENREF_36"/>
      <w:r w:rsidRPr="00415143">
        <w:rPr>
          <w:noProof/>
        </w:rPr>
        <w:t>Parks, S.A., Holsinger, L.M., Miller, C., Parisien, M.-A., 2017. Analog-based fire regime and vegetation shifts in mountainous regions of the western US. Ecography In Press.</w:t>
      </w:r>
      <w:bookmarkEnd w:id="463"/>
    </w:p>
    <w:p w14:paraId="34EAF67E" w14:textId="77777777" w:rsidR="00415143" w:rsidRPr="00415143" w:rsidRDefault="00415143" w:rsidP="00415143">
      <w:pPr>
        <w:pStyle w:val="EndNoteBibliography"/>
        <w:rPr>
          <w:noProof/>
        </w:rPr>
      </w:pPr>
      <w:bookmarkStart w:id="464" w:name="_ENREF_37"/>
      <w:r w:rsidRPr="00415143">
        <w:rPr>
          <w:noProof/>
        </w:rPr>
        <w:t>Perry, D.A., Hessburg, P.F., Skinner, C.N., Spies, T.A., Stephens, S.L., Taylor, A.H., Franklin, J.F., McComb, B., Riegel, G., 2011. The ecology of mixed severity fire regimes in Washington, Oregon, and northern California. For. Ecol. Manag. 262, 703-717.</w:t>
      </w:r>
      <w:bookmarkEnd w:id="464"/>
    </w:p>
    <w:p w14:paraId="38250559" w14:textId="77777777" w:rsidR="00415143" w:rsidRPr="00415143" w:rsidRDefault="00415143" w:rsidP="00415143">
      <w:pPr>
        <w:pStyle w:val="EndNoteBibliography"/>
        <w:rPr>
          <w:noProof/>
        </w:rPr>
      </w:pPr>
      <w:bookmarkStart w:id="465" w:name="_ENREF_38"/>
      <w:r w:rsidRPr="00415143">
        <w:rPr>
          <w:noProof/>
        </w:rPr>
        <w:t>Picotte, J.J., Peterson, B., Meier, G., Howard, S.M., 2016. 1984–2010 trends in fire burn severity and area for the conterminous US. Int. J. Wildland Fire 25, 413-420.</w:t>
      </w:r>
      <w:bookmarkEnd w:id="465"/>
    </w:p>
    <w:p w14:paraId="791D21D0" w14:textId="77777777" w:rsidR="00415143" w:rsidRPr="00415143" w:rsidRDefault="00415143" w:rsidP="00415143">
      <w:pPr>
        <w:pStyle w:val="EndNoteBibliography"/>
        <w:rPr>
          <w:noProof/>
        </w:rPr>
      </w:pPr>
      <w:bookmarkStart w:id="466" w:name="_ENREF_39"/>
      <w:r w:rsidRPr="00415143">
        <w:rPr>
          <w:noProof/>
        </w:rPr>
        <w:t>Robock, A., 1988. Enhancement of Surface Cooling Due to Forest Fire Smoke. Science 242, 911-913.</w:t>
      </w:r>
      <w:bookmarkEnd w:id="466"/>
    </w:p>
    <w:p w14:paraId="259B2C14" w14:textId="77777777" w:rsidR="00415143" w:rsidRPr="00415143" w:rsidRDefault="00415143" w:rsidP="00415143">
      <w:pPr>
        <w:pStyle w:val="EndNoteBibliography"/>
        <w:rPr>
          <w:noProof/>
        </w:rPr>
      </w:pPr>
      <w:bookmarkStart w:id="467" w:name="_ENREF_40"/>
      <w:r w:rsidRPr="00415143">
        <w:rPr>
          <w:noProof/>
        </w:rPr>
        <w:lastRenderedPageBreak/>
        <w:t>Safford, H.D., Stevens, J.T., 2017. Natural Range of Variation (NRV) for yellow pine and mixed conifer forests in the Sierra Nevada, southern Cascades, and Modoc and Inyo National Forests, California, USA. In. USDA Forest Service, Pacific Southwest Research Station. General Technical Report PSW-GTR-256, Albany, CA.</w:t>
      </w:r>
      <w:bookmarkEnd w:id="467"/>
    </w:p>
    <w:p w14:paraId="098527BD" w14:textId="77777777" w:rsidR="00415143" w:rsidRPr="00415143" w:rsidRDefault="00415143" w:rsidP="00415143">
      <w:pPr>
        <w:pStyle w:val="EndNoteBibliography"/>
        <w:rPr>
          <w:noProof/>
        </w:rPr>
      </w:pPr>
      <w:bookmarkStart w:id="468" w:name="_ENREF_41"/>
      <w:r w:rsidRPr="00415143">
        <w:rPr>
          <w:noProof/>
        </w:rPr>
        <w:t>Safford, H.D., Stevens, J.T., Merriam, K., Meyer, M.D., Latimer, A.M., 2012. Fuel treatment effectiveness in California yellow pine and mixed conifer forests. For. Ecol. Manag. 274, 17-28.</w:t>
      </w:r>
      <w:bookmarkEnd w:id="468"/>
    </w:p>
    <w:p w14:paraId="08A8F3AD" w14:textId="77777777" w:rsidR="00415143" w:rsidRPr="00415143" w:rsidRDefault="00415143" w:rsidP="00415143">
      <w:pPr>
        <w:pStyle w:val="EndNoteBibliography"/>
        <w:rPr>
          <w:noProof/>
        </w:rPr>
      </w:pPr>
      <w:bookmarkStart w:id="469" w:name="_ENREF_42"/>
      <w:r w:rsidRPr="00415143">
        <w:rPr>
          <w:noProof/>
        </w:rPr>
        <w:t>Stephens, S.L., Agee, J.K., Fulé, P.Z., North, M.P., Romme, W.H., Swetnam, T.W., Turner, M.G., 2013. Managing forests and fire in changing climates. Science 342, 41-42.</w:t>
      </w:r>
      <w:bookmarkEnd w:id="469"/>
    </w:p>
    <w:p w14:paraId="4EEFE172" w14:textId="77777777" w:rsidR="00415143" w:rsidRPr="00415143" w:rsidRDefault="00415143" w:rsidP="00415143">
      <w:pPr>
        <w:pStyle w:val="EndNoteBibliography"/>
        <w:rPr>
          <w:noProof/>
        </w:rPr>
      </w:pPr>
      <w:bookmarkStart w:id="470" w:name="_ENREF_43"/>
      <w:r w:rsidRPr="00415143">
        <w:rPr>
          <w:noProof/>
        </w:rPr>
        <w:t>Stephens, S.L., Bigelow, S.W., Burnett, R.D., Collins, B.M., Gallagher, C.V., Keane, J., Kelt, D.A., North, M.P., Roberts, L.J., Stine, P.A., Van Vuren, D.H., 2014a. California spotted owl, songbird, and small mammal responses to landscape fuel treatments. Bioscience.</w:t>
      </w:r>
      <w:bookmarkEnd w:id="470"/>
    </w:p>
    <w:p w14:paraId="73DA96E3" w14:textId="77777777" w:rsidR="00415143" w:rsidRPr="00415143" w:rsidRDefault="00415143" w:rsidP="00415143">
      <w:pPr>
        <w:pStyle w:val="EndNoteBibliography"/>
        <w:rPr>
          <w:noProof/>
        </w:rPr>
      </w:pPr>
      <w:bookmarkStart w:id="471" w:name="_ENREF_44"/>
      <w:r w:rsidRPr="00415143">
        <w:rPr>
          <w:noProof/>
        </w:rPr>
        <w:t>Stephens, S.L., Burrows, N., Buyantuyev, A., Gray, R.W., Keane, R.E., Kubian, R., Liu, S., Seijo, F., Shu, L., Tolhurst, K.G., van Wagtendonk, J.W., 2014b. Temperate and boreal forest mega-fires: characteristics and challenges. Frontiers in Ecology and the Environment 12, 115-122.</w:t>
      </w:r>
      <w:bookmarkEnd w:id="471"/>
    </w:p>
    <w:p w14:paraId="3719ACE7" w14:textId="77777777" w:rsidR="00415143" w:rsidRPr="00415143" w:rsidRDefault="00415143" w:rsidP="00415143">
      <w:pPr>
        <w:pStyle w:val="EndNoteBibliography"/>
        <w:rPr>
          <w:noProof/>
        </w:rPr>
      </w:pPr>
      <w:bookmarkStart w:id="472" w:name="_ENREF_45"/>
      <w:r w:rsidRPr="00415143">
        <w:rPr>
          <w:noProof/>
        </w:rPr>
        <w:t>Stephens, S.L., Collins, B.M., Biber, E., Fulé, P.Z., 2016. U.S. federal fire and forest policy: emphasizing resilience in dry forests. Ecosphere 7, e01584-n/a.</w:t>
      </w:r>
      <w:bookmarkEnd w:id="472"/>
    </w:p>
    <w:p w14:paraId="39425EA1" w14:textId="77777777" w:rsidR="00415143" w:rsidRPr="00415143" w:rsidRDefault="00415143" w:rsidP="00415143">
      <w:pPr>
        <w:pStyle w:val="EndNoteBibliography"/>
        <w:rPr>
          <w:noProof/>
        </w:rPr>
      </w:pPr>
      <w:bookmarkStart w:id="473" w:name="_ENREF_46"/>
      <w:r w:rsidRPr="00415143">
        <w:rPr>
          <w:noProof/>
        </w:rPr>
        <w:t>Stephens, S.L., Ruth, L.W., 2005. Federal forest-fire policy in the United States. Ecol. Appl. 15, 532-542.</w:t>
      </w:r>
      <w:bookmarkEnd w:id="473"/>
    </w:p>
    <w:p w14:paraId="66A85367" w14:textId="77777777" w:rsidR="00415143" w:rsidRPr="00415143" w:rsidRDefault="00415143" w:rsidP="00415143">
      <w:pPr>
        <w:pStyle w:val="EndNoteBibliography"/>
        <w:rPr>
          <w:noProof/>
        </w:rPr>
      </w:pPr>
      <w:bookmarkStart w:id="474" w:name="_ENREF_47"/>
      <w:r w:rsidRPr="00415143">
        <w:rPr>
          <w:noProof/>
        </w:rPr>
        <w:t>Stevens, J.T., Safford, H.D., Latimer, A.M., 2014. Wildfire-contingent effects of fuel treatments can promote ecological resilience in seasonally dry conifer forests. Can. J. For. Res. 44, 843-854.</w:t>
      </w:r>
      <w:bookmarkEnd w:id="474"/>
    </w:p>
    <w:p w14:paraId="2691F88E" w14:textId="77777777" w:rsidR="00415143" w:rsidRPr="00415143" w:rsidRDefault="00415143" w:rsidP="00415143">
      <w:pPr>
        <w:pStyle w:val="EndNoteBibliography"/>
        <w:rPr>
          <w:noProof/>
        </w:rPr>
      </w:pPr>
      <w:bookmarkStart w:id="475" w:name="_ENREF_48"/>
      <w:r w:rsidRPr="00415143">
        <w:rPr>
          <w:noProof/>
        </w:rPr>
        <w:lastRenderedPageBreak/>
        <w:t>Swanson, M.E., Franklin, J.F., Beschta, R.L., Crisafulli, C.M., DellaSala, D.A., Hutto, R.L., Lindenmayer, D.B., Swanson, F.J., 2011. The forgotten stage of forest succession: early-successional ecosystems on forest sites. Frontiers in Ecology and the Environment 9, 117-125.</w:t>
      </w:r>
      <w:bookmarkEnd w:id="475"/>
    </w:p>
    <w:p w14:paraId="1B14682C" w14:textId="77777777" w:rsidR="00415143" w:rsidRPr="00415143" w:rsidRDefault="00415143" w:rsidP="00415143">
      <w:pPr>
        <w:pStyle w:val="EndNoteBibliography"/>
        <w:rPr>
          <w:noProof/>
        </w:rPr>
      </w:pPr>
      <w:bookmarkStart w:id="476" w:name="_ENREF_49"/>
      <w:r w:rsidRPr="00415143">
        <w:rPr>
          <w:noProof/>
        </w:rPr>
        <w:t>Taylor, A.H., Skinner, C.N., 2003. Spatial patterns and controls on historical fire regimes and forest structure in the Klamath Mountains. Ecol. Appl. 13, 704-719.</w:t>
      </w:r>
      <w:bookmarkEnd w:id="476"/>
    </w:p>
    <w:p w14:paraId="3439A5BD" w14:textId="77777777" w:rsidR="00415143" w:rsidRPr="00415143" w:rsidRDefault="00415143" w:rsidP="00415143">
      <w:pPr>
        <w:pStyle w:val="EndNoteBibliography"/>
        <w:rPr>
          <w:noProof/>
        </w:rPr>
      </w:pPr>
      <w:bookmarkStart w:id="477" w:name="_ENREF_50"/>
      <w:r w:rsidRPr="00415143">
        <w:rPr>
          <w:noProof/>
        </w:rPr>
        <w:t>Therneau, T.M., Atkinson, B., Ripley, B., 2010. rpart: Recursive partitioning. R package version 3, 1-46.</w:t>
      </w:r>
      <w:bookmarkEnd w:id="477"/>
    </w:p>
    <w:p w14:paraId="70F8616B" w14:textId="77777777" w:rsidR="00415143" w:rsidRPr="00415143" w:rsidRDefault="00415143" w:rsidP="00415143">
      <w:pPr>
        <w:pStyle w:val="EndNoteBibliography"/>
        <w:rPr>
          <w:noProof/>
        </w:rPr>
      </w:pPr>
      <w:bookmarkStart w:id="478" w:name="_ENREF_51"/>
      <w:r w:rsidRPr="00415143">
        <w:rPr>
          <w:noProof/>
        </w:rPr>
        <w:t>Thompson, J., Spies, T., 2010. Factors associated with crown damage following recurring mixed-severity wildfires and post-fire management in southwestern Oregon. Landsc. Ecol. 25, 775-789.</w:t>
      </w:r>
      <w:bookmarkEnd w:id="478"/>
    </w:p>
    <w:p w14:paraId="35599B3D" w14:textId="77777777" w:rsidR="00415143" w:rsidRPr="00415143" w:rsidRDefault="00415143" w:rsidP="00415143">
      <w:pPr>
        <w:pStyle w:val="EndNoteBibliography"/>
        <w:rPr>
          <w:noProof/>
        </w:rPr>
      </w:pPr>
      <w:bookmarkStart w:id="479" w:name="_ENREF_52"/>
      <w:r w:rsidRPr="00415143">
        <w:rPr>
          <w:noProof/>
        </w:rPr>
        <w:t>van Wagtendonk, J.W., 2007. The history and evolution of wildland fire use. Fire Ecology 3, 3-17.</w:t>
      </w:r>
      <w:bookmarkEnd w:id="479"/>
    </w:p>
    <w:p w14:paraId="4F78A608" w14:textId="77777777" w:rsidR="00415143" w:rsidRPr="00415143" w:rsidRDefault="00415143" w:rsidP="00415143">
      <w:pPr>
        <w:pStyle w:val="EndNoteBibliography"/>
        <w:rPr>
          <w:noProof/>
        </w:rPr>
      </w:pPr>
      <w:bookmarkStart w:id="480" w:name="_ENREF_53"/>
      <w:r w:rsidRPr="00415143">
        <w:rPr>
          <w:noProof/>
        </w:rPr>
        <w:t>Welch, K.R., Safford, H.D., Young, T.P., 2016. Predicting conifer establishment post wildfire in mixed conifer forests of the North American Mediterranean-climate zone. Ecosphere 7, e01609-n/a.</w:t>
      </w:r>
      <w:bookmarkEnd w:id="480"/>
    </w:p>
    <w:p w14:paraId="58FD8FEB" w14:textId="77777777" w:rsidR="00415143" w:rsidRPr="00415143" w:rsidRDefault="00415143" w:rsidP="00415143">
      <w:pPr>
        <w:pStyle w:val="EndNoteBibliography"/>
        <w:rPr>
          <w:noProof/>
        </w:rPr>
      </w:pPr>
      <w:bookmarkStart w:id="481" w:name="_ENREF_54"/>
      <w:r w:rsidRPr="00415143">
        <w:rPr>
          <w:noProof/>
        </w:rPr>
        <w:t>Westerling, A.L., Bryant, B.P., Preisler, H.K., Holmes, T.P., Hidalgo, H.G., Das, T., Shrestha, S.R., 2011. Climate change and growth scenarios for California wildfire. Clim. Change 109, S445-S463.</w:t>
      </w:r>
      <w:bookmarkEnd w:id="481"/>
    </w:p>
    <w:p w14:paraId="12E3C03F" w14:textId="77777777" w:rsidR="00415143" w:rsidRPr="00415143" w:rsidRDefault="00415143" w:rsidP="00415143">
      <w:pPr>
        <w:pStyle w:val="EndNoteBibliography"/>
        <w:rPr>
          <w:noProof/>
        </w:rPr>
      </w:pPr>
      <w:bookmarkStart w:id="482" w:name="_ENREF_55"/>
      <w:r w:rsidRPr="00415143">
        <w:rPr>
          <w:noProof/>
        </w:rPr>
        <w:t>Young, D.J.N., Stevens, J.T., Earles, J.M., Moore, J., Ellis, A., Jirka, A.L., Latimer, A.M., 2017. Long-term climate and competition explain forest mortality patterns under extreme drought. Ecol. Lett. 20, 78-86.</w:t>
      </w:r>
      <w:bookmarkEnd w:id="482"/>
    </w:p>
    <w:p w14:paraId="0661A64B" w14:textId="613D9757" w:rsidR="00D45535" w:rsidRDefault="005A6918" w:rsidP="00D45535">
      <w:pPr>
        <w:spacing w:line="480" w:lineRule="auto"/>
        <w:ind w:firstLine="720"/>
        <w:rPr>
          <w:rFonts w:ascii="Times New Roman" w:hAnsi="Times New Roman" w:cs="Times New Roman"/>
        </w:rPr>
      </w:pPr>
      <w:r>
        <w:rPr>
          <w:rFonts w:ascii="Times New Roman" w:hAnsi="Times New Roman" w:cs="Times New Roman"/>
        </w:rPr>
        <w:fldChar w:fldCharType="end"/>
      </w:r>
    </w:p>
    <w:p w14:paraId="525B2524" w14:textId="77777777" w:rsidR="00C07F7D" w:rsidRDefault="00C07F7D" w:rsidP="00D45535">
      <w:pPr>
        <w:spacing w:line="480" w:lineRule="auto"/>
        <w:ind w:firstLine="720"/>
        <w:rPr>
          <w:rFonts w:ascii="Times New Roman" w:hAnsi="Times New Roman" w:cs="Times New Roman"/>
        </w:rPr>
      </w:pPr>
    </w:p>
    <w:p w14:paraId="0093A403" w14:textId="77777777" w:rsidR="00C07F7D" w:rsidRDefault="00C07F7D" w:rsidP="00C07F7D">
      <w:pPr>
        <w:rPr>
          <w:rFonts w:ascii="Times New Roman" w:hAnsi="Times New Roman" w:cs="Times New Roman"/>
          <w:b/>
        </w:rPr>
        <w:sectPr w:rsidR="00C07F7D" w:rsidSect="0075060F">
          <w:pgSz w:w="12240" w:h="15840"/>
          <w:pgMar w:top="1440" w:right="1440" w:bottom="1440" w:left="1440" w:header="720" w:footer="720" w:gutter="0"/>
          <w:lnNumType w:countBy="1" w:restart="continuous"/>
          <w:cols w:space="720"/>
        </w:sectPr>
      </w:pPr>
    </w:p>
    <w:p w14:paraId="3CE13A50" w14:textId="41540F62" w:rsidR="00C07F7D" w:rsidRPr="00B16E59" w:rsidRDefault="00C07F7D" w:rsidP="00C07F7D">
      <w:pPr>
        <w:spacing w:line="480" w:lineRule="auto"/>
        <w:rPr>
          <w:rFonts w:ascii="Times New Roman" w:hAnsi="Times New Roman" w:cs="Times New Roman"/>
        </w:rPr>
      </w:pPr>
      <w:r>
        <w:rPr>
          <w:rFonts w:ascii="Times New Roman" w:hAnsi="Times New Roman" w:cs="Times New Roman"/>
          <w:b/>
        </w:rPr>
        <w:lastRenderedPageBreak/>
        <w:t>Table 1</w:t>
      </w:r>
      <w:r w:rsidR="00B16E59">
        <w:rPr>
          <w:rFonts w:ascii="Times New Roman" w:hAnsi="Times New Roman" w:cs="Times New Roman"/>
        </w:rPr>
        <w:t>: Five best candidate models of SDC, based on AIC comparison</w:t>
      </w:r>
      <w:r w:rsidR="000D4E63">
        <w:rPr>
          <w:rFonts w:ascii="Times New Roman" w:hAnsi="Times New Roman" w:cs="Times New Roman"/>
        </w:rPr>
        <w:t>. Coefficients are relative to a model where</w:t>
      </w:r>
      <w:ins w:id="483" w:author="Malcolm North" w:date="2017-08-26T08:19:00Z">
        <w:r w:rsidR="009B1809">
          <w:rPr>
            <w:rFonts w:ascii="Times New Roman" w:hAnsi="Times New Roman" w:cs="Times New Roman"/>
          </w:rPr>
          <w:t>:</w:t>
        </w:r>
      </w:ins>
      <w:r w:rsidR="000D4E63">
        <w:rPr>
          <w:rFonts w:ascii="Times New Roman" w:hAnsi="Times New Roman" w:cs="Times New Roman"/>
        </w:rPr>
        <w:t xml:space="preserve"> agency = CDF (CAL FIRE)</w:t>
      </w:r>
      <w:r w:rsidR="00517C0E">
        <w:rPr>
          <w:rFonts w:ascii="Times New Roman" w:hAnsi="Times New Roman" w:cs="Times New Roman"/>
        </w:rPr>
        <w:t>,</w:t>
      </w:r>
      <w:r w:rsidR="000D4E63">
        <w:rPr>
          <w:rFonts w:ascii="Times New Roman" w:hAnsi="Times New Roman" w:cs="Times New Roman"/>
        </w:rPr>
        <w:t xml:space="preserve"> class = SUP (suppression)</w:t>
      </w:r>
      <w:r w:rsidR="00D3122B">
        <w:rPr>
          <w:rFonts w:ascii="Times New Roman" w:hAnsi="Times New Roman" w:cs="Times New Roman"/>
        </w:rPr>
        <w:t>, and region = SCSN (Southern Cascades/Sierra Nevada)</w:t>
      </w:r>
      <w:ins w:id="484" w:author="Malcolm North" w:date="2017-08-26T08:20:00Z">
        <w:r w:rsidR="009B1809">
          <w:rPr>
            <w:rFonts w:ascii="Times New Roman" w:hAnsi="Times New Roman" w:cs="Times New Roman"/>
          </w:rPr>
          <w:t>,</w:t>
        </w:r>
      </w:ins>
      <w:del w:id="485" w:author="Malcolm North" w:date="2017-08-26T08:20:00Z">
        <w:r w:rsidR="000D4E63" w:rsidDel="009B1809">
          <w:rPr>
            <w:rFonts w:ascii="Times New Roman" w:hAnsi="Times New Roman" w:cs="Times New Roman"/>
          </w:rPr>
          <w:delText>.</w:delText>
        </w:r>
      </w:del>
      <w:r w:rsidR="000D4E63">
        <w:rPr>
          <w:rFonts w:ascii="Times New Roman" w:hAnsi="Times New Roman" w:cs="Times New Roman"/>
        </w:rPr>
        <w:t xml:space="preserve"> USFS = US Forest Service, NPS = US National Park Service, WFU = Wildland Fire Use, max_tmmx = maximum daily high temperature during burn window, max_tmmn = maximum daily low temperature during burn window, </w:t>
      </w:r>
      <w:r w:rsidR="00D3122B">
        <w:rPr>
          <w:rFonts w:ascii="Times New Roman" w:hAnsi="Times New Roman" w:cs="Times New Roman"/>
        </w:rPr>
        <w:t xml:space="preserve">NW = northwestern region of California, </w:t>
      </w:r>
      <w:r w:rsidR="000D4E63">
        <w:rPr>
          <w:rFonts w:ascii="Times New Roman" w:hAnsi="Times New Roman" w:cs="Times New Roman"/>
        </w:rPr>
        <w:t xml:space="preserve">max_bi = maximum daily burn index during burn window, </w:t>
      </w:r>
      <w:ins w:id="486" w:author="Malcolm North" w:date="2017-08-26T08:20:00Z">
        <w:r w:rsidR="009B1809">
          <w:rPr>
            <w:rFonts w:ascii="Times New Roman" w:hAnsi="Times New Roman" w:cs="Times New Roman"/>
          </w:rPr>
          <w:t xml:space="preserve">and </w:t>
        </w:r>
      </w:ins>
      <w:r w:rsidR="000D4E63">
        <w:rPr>
          <w:rFonts w:ascii="Times New Roman" w:hAnsi="Times New Roman" w:cs="Times New Roman"/>
        </w:rPr>
        <w:t xml:space="preserve">min_rmax = minimum daily high humidity during burn </w:t>
      </w:r>
      <w:commentRangeStart w:id="487"/>
      <w:r w:rsidR="000D4E63">
        <w:rPr>
          <w:rFonts w:ascii="Times New Roman" w:hAnsi="Times New Roman" w:cs="Times New Roman"/>
        </w:rPr>
        <w:t>window</w:t>
      </w:r>
      <w:commentRangeEnd w:id="487"/>
      <w:r w:rsidR="00D17FE9">
        <w:rPr>
          <w:rStyle w:val="CommentReference"/>
        </w:rPr>
        <w:commentReference w:id="487"/>
      </w:r>
      <w:r w:rsidR="000D4E63">
        <w:rPr>
          <w:rFonts w:ascii="Times New Roman" w:hAnsi="Times New Roman" w:cs="Times New Roman"/>
        </w:rPr>
        <w:t>.</w:t>
      </w:r>
    </w:p>
    <w:tbl>
      <w:tblPr>
        <w:tblW w:w="0" w:type="auto"/>
        <w:tblCellMar>
          <w:top w:w="15" w:type="dxa"/>
          <w:left w:w="15" w:type="dxa"/>
          <w:bottom w:w="15" w:type="dxa"/>
          <w:right w:w="15" w:type="dxa"/>
        </w:tblCellMar>
        <w:tblLook w:val="04A0" w:firstRow="1" w:lastRow="0" w:firstColumn="1" w:lastColumn="0" w:noHBand="0" w:noVBand="1"/>
      </w:tblPr>
      <w:tblGrid>
        <w:gridCol w:w="1269"/>
        <w:gridCol w:w="835"/>
        <w:gridCol w:w="835"/>
        <w:gridCol w:w="835"/>
        <w:gridCol w:w="835"/>
        <w:gridCol w:w="835"/>
      </w:tblGrid>
      <w:tr w:rsidR="005E01C9" w:rsidRPr="005E01C9" w14:paraId="6FC25F57" w14:textId="77777777" w:rsidTr="005E01C9">
        <w:trPr>
          <w:tblHeader/>
        </w:trPr>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78848B6B" w14:textId="77777777" w:rsidR="005E01C9" w:rsidRPr="005E01C9" w:rsidRDefault="005E01C9" w:rsidP="005E01C9">
            <w:pPr>
              <w:rPr>
                <w:rFonts w:ascii="Times" w:eastAsia="Times New Roman" w:hAnsi="Times" w:cs="Times New Roman"/>
                <w:sz w:val="20"/>
                <w:szCs w:val="20"/>
                <w:lang w:eastAsia="en-US"/>
              </w:rPr>
            </w:pPr>
          </w:p>
        </w:tc>
        <w:tc>
          <w:tcPr>
            <w:tcW w:w="0" w:type="auto"/>
            <w:gridSpan w:val="5"/>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0FE56E3A"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Model #</w:t>
            </w:r>
          </w:p>
        </w:tc>
      </w:tr>
      <w:tr w:rsidR="005E01C9" w:rsidRPr="005E01C9" w14:paraId="0C233031" w14:textId="77777777" w:rsidTr="005E01C9">
        <w:trPr>
          <w:tblHeader/>
        </w:trPr>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0ED0764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 xml:space="preserve">Model AIC </w:t>
            </w:r>
            <w:r w:rsidRPr="005E01C9">
              <w:rPr>
                <w:rFonts w:ascii="Times New Roman" w:hAnsi="Times New Roman" w:cs="Times New Roman"/>
                <w:b/>
                <w:bCs/>
                <w:sz w:val="22"/>
                <w:szCs w:val="22"/>
                <w:lang w:eastAsia="en-US"/>
              </w:rPr>
              <w:br/>
              <w:t>/coefficients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6E5579F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1</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60342D0D"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2</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CB13A8B"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3</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61FB2C6"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4</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91A2C5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5</w:t>
            </w:r>
          </w:p>
        </w:tc>
      </w:tr>
      <w:tr w:rsidR="005E01C9" w:rsidRPr="005E01C9" w14:paraId="159CBC9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CFC789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AIC</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CAAA91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901.721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A26DE8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902.151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034D4B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902.154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5D03B6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902.724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082D11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902.818</w:t>
            </w:r>
          </w:p>
        </w:tc>
      </w:tr>
      <w:tr w:rsidR="005E01C9" w:rsidRPr="005E01C9" w14:paraId="39CE17A2"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8FCE20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(Intercept)</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876E35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7.136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3FCED3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5.557</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925BBB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7.66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7A00A3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5.423</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1B3CD0D"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5.972</w:t>
            </w:r>
          </w:p>
        </w:tc>
      </w:tr>
      <w:tr w:rsidR="005E01C9" w:rsidRPr="005E01C9" w14:paraId="5ACA405B"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26D6643"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agencyNPS</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9F8EBF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0.478</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D810B1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0.506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A94541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69E5A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9CB4A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0.504</w:t>
            </w:r>
          </w:p>
        </w:tc>
      </w:tr>
      <w:tr w:rsidR="005E01C9" w:rsidRPr="005E01C9" w14:paraId="1527A50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C13C1E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agencyUSFS</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D032C9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0.196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DD16222"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0.214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4AE99A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0.174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94A6E3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0.189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77240A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0.194</w:t>
            </w:r>
          </w:p>
        </w:tc>
      </w:tr>
      <w:tr w:rsidR="005E01C9" w:rsidRPr="005E01C9" w14:paraId="6B82C2E8"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CF3E81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classWFU</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41CC587"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0.377</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ED2A4D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0.379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20A6295"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0.381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374DAD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0.401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4FCA64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0.381</w:t>
            </w:r>
          </w:p>
        </w:tc>
      </w:tr>
      <w:tr w:rsidR="005E01C9" w:rsidRPr="005E01C9" w14:paraId="7BA7A946"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27C406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fire_year</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3C0A96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130C943"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A5E32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20965B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D9080B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r>
      <w:tr w:rsidR="005E01C9" w:rsidRPr="005E01C9" w14:paraId="29B10B1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A15E1B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max_tmmx</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481B42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EE9014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BE1E039"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-0.028</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363BAB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-0.023</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3FF7178"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-0.015</w:t>
            </w:r>
          </w:p>
        </w:tc>
      </w:tr>
      <w:tr w:rsidR="005E01C9" w:rsidRPr="005E01C9" w14:paraId="063C4B12"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80467ED"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max_tmmn</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C13A36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87051A8"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F94617"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102B2B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F8E6EC5" w14:textId="77777777" w:rsidR="005E01C9" w:rsidRPr="005E01C9" w:rsidRDefault="005E01C9" w:rsidP="005E01C9">
            <w:pPr>
              <w:rPr>
                <w:rFonts w:ascii="Times" w:eastAsia="Times New Roman" w:hAnsi="Times" w:cs="Times New Roman"/>
                <w:sz w:val="20"/>
                <w:szCs w:val="20"/>
                <w:lang w:eastAsia="en-US"/>
              </w:rPr>
            </w:pPr>
          </w:p>
        </w:tc>
      </w:tr>
      <w:tr w:rsidR="005E01C9" w:rsidRPr="005E01C9" w14:paraId="60CB0F8C"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2189A4D"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regionNW</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E44E9F"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5A8EAA7"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C3EC7B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F7F5532"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2F44A1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0.083</w:t>
            </w:r>
          </w:p>
        </w:tc>
      </w:tr>
      <w:tr w:rsidR="005E01C9" w:rsidRPr="005E01C9" w14:paraId="2CD11FF6"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9205AB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max_bi</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9458EDA"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C860FA6"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E130D99"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BFD8C9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9062BF4" w14:textId="77777777" w:rsidR="005E01C9" w:rsidRPr="005E01C9" w:rsidRDefault="005E01C9" w:rsidP="005E01C9">
            <w:pPr>
              <w:rPr>
                <w:rFonts w:ascii="Times" w:eastAsia="Times New Roman" w:hAnsi="Times" w:cs="Times New Roman"/>
                <w:sz w:val="20"/>
                <w:szCs w:val="20"/>
                <w:lang w:eastAsia="en-US"/>
              </w:rPr>
            </w:pPr>
          </w:p>
        </w:tc>
      </w:tr>
      <w:tr w:rsidR="005E01C9" w:rsidRPr="005E01C9" w14:paraId="768265CB"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DC3DE8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min_rmax</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E3DE4A6"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7797FE7"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B2CCBB0"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08EE1B3"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7563CD" w14:textId="77777777" w:rsidR="005E01C9" w:rsidRPr="005E01C9" w:rsidRDefault="005E01C9" w:rsidP="005E01C9">
            <w:pPr>
              <w:rPr>
                <w:rFonts w:ascii="Times" w:eastAsia="Times New Roman" w:hAnsi="Times" w:cs="Times New Roman"/>
                <w:sz w:val="20"/>
                <w:szCs w:val="20"/>
                <w:lang w:eastAsia="en-US"/>
              </w:rPr>
            </w:pPr>
          </w:p>
        </w:tc>
      </w:tr>
    </w:tbl>
    <w:p w14:paraId="6F1A04E4" w14:textId="77777777" w:rsidR="003720BD" w:rsidRDefault="003720BD" w:rsidP="00824F51">
      <w:pPr>
        <w:spacing w:line="480" w:lineRule="auto"/>
        <w:rPr>
          <w:rFonts w:ascii="Times New Roman" w:hAnsi="Times New Roman" w:cs="Times New Roman"/>
        </w:rPr>
      </w:pPr>
    </w:p>
    <w:p w14:paraId="22AC76E8" w14:textId="77777777" w:rsidR="000D4E63" w:rsidRDefault="000D4E63">
      <w:pPr>
        <w:rPr>
          <w:rFonts w:ascii="Times New Roman" w:hAnsi="Times New Roman" w:cs="Times New Roman"/>
          <w:b/>
        </w:rPr>
      </w:pPr>
      <w:r>
        <w:rPr>
          <w:rFonts w:ascii="Times New Roman" w:hAnsi="Times New Roman" w:cs="Times New Roman"/>
          <w:b/>
        </w:rPr>
        <w:br w:type="page"/>
      </w:r>
    </w:p>
    <w:p w14:paraId="2A95108C" w14:textId="240659B7" w:rsidR="00824F51" w:rsidRDefault="00824F51" w:rsidP="00824F51">
      <w:pPr>
        <w:spacing w:line="480" w:lineRule="auto"/>
        <w:rPr>
          <w:rFonts w:ascii="Times New Roman" w:hAnsi="Times New Roman" w:cs="Times New Roman"/>
        </w:rPr>
      </w:pPr>
      <w:r>
        <w:rPr>
          <w:rFonts w:ascii="Times New Roman" w:hAnsi="Times New Roman" w:cs="Times New Roman"/>
          <w:b/>
        </w:rPr>
        <w:lastRenderedPageBreak/>
        <w:t>Table 2</w:t>
      </w:r>
      <w:r>
        <w:rPr>
          <w:rFonts w:ascii="Times New Roman" w:hAnsi="Times New Roman" w:cs="Times New Roman"/>
        </w:rPr>
        <w:t>: Summary of fire statistics across agency and management class.</w:t>
      </w:r>
      <w:r w:rsidR="003B07EC">
        <w:rPr>
          <w:rFonts w:ascii="Times New Roman" w:hAnsi="Times New Roman" w:cs="Times New Roman"/>
        </w:rPr>
        <w:t xml:space="preserve"> Fires with agency = NA were other agencies not among the three principal fire management agencies and with too few fires to draw meaningful conclusions (e.g. Bureau of Indian Affairs)</w:t>
      </w:r>
      <w:r w:rsidR="00727D67">
        <w:rPr>
          <w:rFonts w:ascii="Times New Roman" w:hAnsi="Times New Roman" w:cs="Times New Roman"/>
        </w:rPr>
        <w:t>. Agency codes: CDF = CAL FIRE, USFS = US Forest Service, NPS = US National Park Service. Class codes: SUP = suppression fires, WFU = Wildland Fire Use fires. Weather variables are the maximum or minimum daily value over the burn period for a given fire, averaged over all fires in the sample.</w:t>
      </w:r>
    </w:p>
    <w:tbl>
      <w:tblPr>
        <w:tblW w:w="0" w:type="auto"/>
        <w:tblCellMar>
          <w:top w:w="15" w:type="dxa"/>
          <w:left w:w="15" w:type="dxa"/>
          <w:bottom w:w="15" w:type="dxa"/>
          <w:right w:w="15" w:type="dxa"/>
        </w:tblCellMar>
        <w:tblLook w:val="04A0" w:firstRow="1" w:lastRow="0" w:firstColumn="1" w:lastColumn="0" w:noHBand="0" w:noVBand="1"/>
      </w:tblPr>
      <w:tblGrid>
        <w:gridCol w:w="663"/>
        <w:gridCol w:w="609"/>
        <w:gridCol w:w="450"/>
        <w:gridCol w:w="549"/>
        <w:gridCol w:w="773"/>
        <w:gridCol w:w="804"/>
        <w:gridCol w:w="779"/>
        <w:gridCol w:w="1310"/>
        <w:gridCol w:w="1116"/>
        <w:gridCol w:w="1293"/>
        <w:gridCol w:w="1134"/>
      </w:tblGrid>
      <w:tr w:rsidR="00824F51" w:rsidRPr="00824F51" w14:paraId="3B150F36" w14:textId="77777777" w:rsidTr="00824F51">
        <w:trPr>
          <w:tblHeader/>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9E7F25C"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agency</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2495A3D"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class</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73178D14"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N</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698C3DEF"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min size </w:t>
            </w:r>
            <w:r w:rsidRPr="00824F51">
              <w:rPr>
                <w:rFonts w:ascii="Times New Roman" w:hAnsi="Times New Roman" w:cs="Times New Roman"/>
                <w:b/>
                <w:bCs/>
                <w:color w:val="000000"/>
                <w:sz w:val="22"/>
                <w:szCs w:val="22"/>
                <w:lang w:eastAsia="en-US"/>
              </w:rPr>
              <w:br/>
              <w:t>(ha)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4430FBD3"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median </w:t>
            </w:r>
            <w:r w:rsidRPr="00824F51">
              <w:rPr>
                <w:rFonts w:ascii="Times New Roman" w:hAnsi="Times New Roman" w:cs="Times New Roman"/>
                <w:b/>
                <w:bCs/>
                <w:color w:val="000000"/>
                <w:sz w:val="22"/>
                <w:szCs w:val="22"/>
                <w:lang w:eastAsia="en-US"/>
              </w:rPr>
              <w:br/>
              <w:t>size (ha)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639AD1D"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max size </w:t>
            </w:r>
            <w:r w:rsidRPr="00824F51">
              <w:rPr>
                <w:rFonts w:ascii="Times New Roman" w:hAnsi="Times New Roman" w:cs="Times New Roman"/>
                <w:b/>
                <w:bCs/>
                <w:color w:val="000000"/>
                <w:sz w:val="22"/>
                <w:szCs w:val="22"/>
                <w:lang w:eastAsia="en-US"/>
              </w:rPr>
              <w:br/>
              <w:t>(ha)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DB2F4C0"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median </w:t>
            </w:r>
            <w:r w:rsidRPr="00824F51">
              <w:rPr>
                <w:rFonts w:ascii="Times New Roman" w:hAnsi="Times New Roman" w:cs="Times New Roman"/>
                <w:b/>
                <w:bCs/>
                <w:color w:val="000000"/>
                <w:sz w:val="22"/>
                <w:szCs w:val="22"/>
                <w:lang w:eastAsia="en-US"/>
              </w:rPr>
              <w:br/>
              <w:t>fire year</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5641A9B"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mean maximum </w:t>
            </w:r>
            <w:r w:rsidRPr="00824F51">
              <w:rPr>
                <w:rFonts w:ascii="Times New Roman" w:hAnsi="Times New Roman" w:cs="Times New Roman"/>
                <w:b/>
                <w:bCs/>
                <w:color w:val="000000"/>
                <w:sz w:val="22"/>
                <w:szCs w:val="22"/>
                <w:lang w:eastAsia="en-US"/>
              </w:rPr>
              <w:br/>
              <w:t>high temperature</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C5D7046"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mean maximum</w:t>
            </w:r>
            <w:r w:rsidRPr="00824F51">
              <w:rPr>
                <w:rFonts w:ascii="Times New Roman" w:hAnsi="Times New Roman" w:cs="Times New Roman"/>
                <w:b/>
                <w:bCs/>
                <w:color w:val="000000"/>
                <w:sz w:val="22"/>
                <w:szCs w:val="22"/>
                <w:lang w:eastAsia="en-US"/>
              </w:rPr>
              <w:br/>
              <w:t>burn index</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77A8D73D"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mean maximum </w:t>
            </w:r>
            <w:r w:rsidRPr="00824F51">
              <w:rPr>
                <w:rFonts w:ascii="Times New Roman" w:hAnsi="Times New Roman" w:cs="Times New Roman"/>
                <w:b/>
                <w:bCs/>
                <w:color w:val="000000"/>
                <w:sz w:val="22"/>
                <w:szCs w:val="22"/>
                <w:lang w:eastAsia="en-US"/>
              </w:rPr>
              <w:br/>
              <w:t>low temperature</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35626A3" w14:textId="2E61AC11" w:rsidR="00824F51" w:rsidRPr="00824F51" w:rsidRDefault="00824F51" w:rsidP="00ED03C6">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mean minimum </w:t>
            </w:r>
            <w:r w:rsidRPr="00824F51">
              <w:rPr>
                <w:rFonts w:ascii="Times New Roman" w:hAnsi="Times New Roman" w:cs="Times New Roman"/>
                <w:b/>
                <w:bCs/>
                <w:color w:val="000000"/>
                <w:sz w:val="22"/>
                <w:szCs w:val="22"/>
                <w:lang w:eastAsia="en-US"/>
              </w:rPr>
              <w:br/>
              <w:t>high humidity</w:t>
            </w:r>
          </w:p>
        </w:tc>
      </w:tr>
      <w:tr w:rsidR="00EC35F5" w:rsidRPr="00824F51" w14:paraId="0C0CFD28"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1F555D9" w14:textId="728B6555"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CDF</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BEB2765" w14:textId="75A6B98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753250E" w14:textId="7F0BC8C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31</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BC18258" w14:textId="1895AE06"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B25856" w14:textId="13DF732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828.0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9F3CA70" w14:textId="417525E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39265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8A9F372" w14:textId="72856E2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AED1E33" w14:textId="1FF0675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32.7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5AC76CC" w14:textId="0EB34AD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70.9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4565C14" w14:textId="4375C20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14.5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01761BB" w14:textId="2E9AD27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40.0</w:t>
            </w:r>
          </w:p>
        </w:tc>
      </w:tr>
      <w:tr w:rsidR="00EC35F5" w:rsidRPr="00824F51" w14:paraId="5E366B88"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958A02D" w14:textId="72DF2B4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NPS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805C47B" w14:textId="037C228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04F45E6" w14:textId="4168166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C3970A1" w14:textId="56F6682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2A2B5CB" w14:textId="0834A353"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414.0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724F666" w14:textId="18EFE67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24123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00D9619" w14:textId="7064251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1996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4441E43" w14:textId="2B9D63D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27.8</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449E0BC" w14:textId="534D8CE3"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67.7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13F5175" w14:textId="0DB3A41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12.7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524C215" w14:textId="295C581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36.4</w:t>
            </w:r>
          </w:p>
        </w:tc>
      </w:tr>
      <w:tr w:rsidR="00EC35F5" w:rsidRPr="00824F51" w14:paraId="40A2B297"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8C81A51" w14:textId="0379DCB6"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NPS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FA6946D" w14:textId="3ECF9D5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WFU</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499153B" w14:textId="0F29BB1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54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FD04708" w14:textId="31ABCCD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441EC81" w14:textId="44D7B35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642.5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01AC83C" w14:textId="0A84D6F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4143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E80888D" w14:textId="31B0A69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1996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40372A6" w14:textId="6601B8E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25.9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3521397" w14:textId="3805043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74.3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EC62DB1" w14:textId="5BA9007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11.7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3D3D518" w14:textId="4C28C9B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29.1</w:t>
            </w:r>
          </w:p>
        </w:tc>
      </w:tr>
      <w:tr w:rsidR="00EC35F5" w:rsidRPr="00824F51" w14:paraId="6138B8FB"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CAA1F86" w14:textId="667A74C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USFS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5883B42" w14:textId="3A142C5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6563C2D" w14:textId="78C128C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54F6516" w14:textId="78604CF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1E5D58E" w14:textId="62D19E7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1381.5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93E9D41" w14:textId="4CE612D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104038</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223730D" w14:textId="022ABC9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501622E" w14:textId="1D4416A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32.5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1208236" w14:textId="40826B2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69.1</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7302310" w14:textId="67C8F04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15.4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CBE07A9" w14:textId="7E2619BD"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37.5</w:t>
            </w:r>
          </w:p>
        </w:tc>
      </w:tr>
      <w:tr w:rsidR="00EC35F5" w:rsidRPr="00824F51" w14:paraId="31FA83DA"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81D662D" w14:textId="6F62138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USFS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AE5A2E3" w14:textId="6D99809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WFU</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6A6D6CC" w14:textId="7B8268B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8B4585" w14:textId="2DA2A72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EF6F15B" w14:textId="4610FF7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928.0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2961B6E" w14:textId="658AE1B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2420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3A72FF8" w14:textId="4327368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FE7EAE0" w14:textId="52F55AC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F2A6C8A" w14:textId="1522665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79.3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92C9D1" w14:textId="34C5E31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F552F0A" w14:textId="3EB4588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28.2</w:t>
            </w:r>
          </w:p>
        </w:tc>
      </w:tr>
      <w:tr w:rsidR="00EC35F5" w:rsidRPr="00824F51" w14:paraId="475042E2"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2A1075A" w14:textId="0E482FCD" w:rsidR="00EC35F5" w:rsidRPr="003B07EC" w:rsidRDefault="00EC35F5" w:rsidP="00824F51">
            <w:pPr>
              <w:jc w:val="right"/>
              <w:rPr>
                <w:rFonts w:ascii="-webkit-standard" w:hAnsi="-webkit-standard" w:cs="Times New Roman" w:hint="eastAsia"/>
                <w:i/>
                <w:color w:val="000000"/>
                <w:sz w:val="20"/>
                <w:szCs w:val="20"/>
                <w:lang w:eastAsia="en-US"/>
              </w:rPr>
            </w:pPr>
            <w:r>
              <w:rPr>
                <w:rFonts w:ascii="Times New Roman" w:hAnsi="Times New Roman"/>
                <w:sz w:val="22"/>
                <w:szCs w:val="22"/>
              </w:rPr>
              <w:t>NA</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6A3FAA3" w14:textId="7F6C941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BD30B44" w14:textId="1C622B1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A64178D" w14:textId="5FB14D4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590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CE87323" w14:textId="7270D8A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905.0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C95C34F" w14:textId="4C75900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1220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8726D04" w14:textId="60A5C8D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2010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8CCF897" w14:textId="0A7D747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28.5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A696CEF" w14:textId="454555F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76.7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984C985" w14:textId="00C08DD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16.2</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633ABBD" w14:textId="03DB1D6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36.5</w:t>
            </w:r>
          </w:p>
        </w:tc>
      </w:tr>
    </w:tbl>
    <w:p w14:paraId="650A3EA8" w14:textId="33A88528" w:rsidR="00C07F7D" w:rsidRDefault="00C07F7D" w:rsidP="00824F51">
      <w:pPr>
        <w:spacing w:line="480" w:lineRule="auto"/>
        <w:rPr>
          <w:rFonts w:ascii="Times New Roman" w:hAnsi="Times New Roman" w:cs="Times New Roman"/>
        </w:rPr>
      </w:pPr>
      <w:r>
        <w:rPr>
          <w:rFonts w:ascii="Times New Roman" w:hAnsi="Times New Roman" w:cs="Times New Roman"/>
        </w:rPr>
        <w:br w:type="page"/>
      </w:r>
    </w:p>
    <w:p w14:paraId="13966798" w14:textId="09E3BAEF" w:rsidR="00E61B8C" w:rsidRDefault="00F57600" w:rsidP="00E61B8C">
      <w:pPr>
        <w:spacing w:line="480" w:lineRule="auto"/>
        <w:rPr>
          <w:rFonts w:ascii="Times New Roman" w:hAnsi="Times New Roman" w:cs="Times New Roman"/>
        </w:rPr>
      </w:pPr>
      <w:ins w:id="488" w:author="Jens Stevens" w:date="2017-08-19T17:11:00Z">
        <w:r>
          <w:rPr>
            <w:rFonts w:ascii="Times New Roman" w:hAnsi="Times New Roman" w:cs="Times New Roman"/>
            <w:b/>
          </w:rPr>
          <w:lastRenderedPageBreak/>
          <w:t>Figure 1</w:t>
        </w:r>
        <w:r>
          <w:rPr>
            <w:rFonts w:ascii="Times New Roman" w:hAnsi="Times New Roman" w:cs="Times New Roman"/>
          </w:rPr>
          <w:t>: Locations of the 477 fires</w:t>
        </w:r>
      </w:ins>
      <w:ins w:id="489" w:author="Jens Stevens" w:date="2017-08-19T17:14:00Z">
        <w:r>
          <w:rPr>
            <w:rFonts w:ascii="Times New Roman" w:hAnsi="Times New Roman" w:cs="Times New Roman"/>
          </w:rPr>
          <w:t xml:space="preserve"> in this study.</w:t>
        </w:r>
      </w:ins>
      <w:ins w:id="490" w:author="Jens Stevens" w:date="2017-08-19T17:16:00Z">
        <w:r>
          <w:rPr>
            <w:rFonts w:ascii="Times New Roman" w:hAnsi="Times New Roman" w:cs="Times New Roman"/>
          </w:rPr>
          <w:t xml:space="preserve"> All fires burned within California (gray shading) </w:t>
        </w:r>
      </w:ins>
      <w:ins w:id="491" w:author="Jens Stevens" w:date="2017-08-19T17:22:00Z">
        <w:r w:rsidR="00E61B8C">
          <w:rPr>
            <w:rFonts w:ascii="Times New Roman" w:hAnsi="Times New Roman" w:cs="Times New Roman"/>
          </w:rPr>
          <w:t>w</w:t>
        </w:r>
      </w:ins>
      <w:ins w:id="492" w:author="Malcolm North" w:date="2017-08-26T08:23:00Z">
        <w:r w:rsidR="009B1809">
          <w:rPr>
            <w:rFonts w:ascii="Times New Roman" w:hAnsi="Times New Roman" w:cs="Times New Roman"/>
          </w:rPr>
          <w:t>ith</w:t>
        </w:r>
      </w:ins>
      <w:ins w:id="493" w:author="Jens Stevens" w:date="2017-08-19T17:22:00Z">
        <w:del w:id="494" w:author="Malcolm North" w:date="2017-08-26T08:23:00Z">
          <w:r w:rsidR="00E61B8C" w:rsidDel="009B1809">
            <w:rPr>
              <w:rFonts w:ascii="Times New Roman" w:hAnsi="Times New Roman" w:cs="Times New Roman"/>
            </w:rPr>
            <w:delText>here</w:delText>
          </w:r>
        </w:del>
      </w:ins>
      <w:ins w:id="495" w:author="Jens Stevens" w:date="2017-08-19T17:16:00Z">
        <w:r>
          <w:rPr>
            <w:rFonts w:ascii="Times New Roman" w:hAnsi="Times New Roman" w:cs="Times New Roman"/>
          </w:rPr>
          <w:t xml:space="preserve"> </w:t>
        </w:r>
      </w:ins>
      <w:ins w:id="496" w:author="Malcolm North" w:date="2017-08-26T08:22:00Z">
        <w:r w:rsidR="009B1809">
          <w:rPr>
            <w:rFonts w:ascii="Times New Roman" w:hAnsi="Times New Roman" w:cs="Times New Roman"/>
          </w:rPr>
          <w:t xml:space="preserve">at </w:t>
        </w:r>
      </w:ins>
      <w:ins w:id="497" w:author="Jens Stevens" w:date="2017-08-19T17:16:00Z">
        <w:r>
          <w:rPr>
            <w:rFonts w:ascii="Times New Roman" w:hAnsi="Times New Roman" w:cs="Times New Roman"/>
          </w:rPr>
          <w:t xml:space="preserve">least 50% of </w:t>
        </w:r>
      </w:ins>
      <w:ins w:id="498" w:author="Malcolm North" w:date="2017-08-26T08:22:00Z">
        <w:r w:rsidR="009B1809">
          <w:rPr>
            <w:rFonts w:ascii="Times New Roman" w:hAnsi="Times New Roman" w:cs="Times New Roman"/>
          </w:rPr>
          <w:t xml:space="preserve">the </w:t>
        </w:r>
      </w:ins>
      <w:ins w:id="499" w:author="Jens Stevens" w:date="2017-08-19T17:16:00Z">
        <w:r>
          <w:rPr>
            <w:rFonts w:ascii="Times New Roman" w:hAnsi="Times New Roman" w:cs="Times New Roman"/>
          </w:rPr>
          <w:t>fire perimeter</w:t>
        </w:r>
        <w:del w:id="500" w:author="Malcolm North" w:date="2017-08-26T08:22:00Z">
          <w:r w:rsidDel="009B1809">
            <w:rPr>
              <w:rFonts w:ascii="Times New Roman" w:hAnsi="Times New Roman" w:cs="Times New Roman"/>
            </w:rPr>
            <w:delText>s</w:delText>
          </w:r>
        </w:del>
        <w:r>
          <w:rPr>
            <w:rFonts w:ascii="Times New Roman" w:hAnsi="Times New Roman" w:cs="Times New Roman"/>
          </w:rPr>
          <w:t xml:space="preserve"> burned</w:t>
        </w:r>
      </w:ins>
      <w:ins w:id="501" w:author="Jens Stevens" w:date="2017-08-19T17:22:00Z">
        <w:r w:rsidR="00E61B8C">
          <w:rPr>
            <w:rFonts w:ascii="Times New Roman" w:hAnsi="Times New Roman" w:cs="Times New Roman"/>
          </w:rPr>
          <w:t xml:space="preserve"> in </w:t>
        </w:r>
        <w:del w:id="502" w:author="Miller, Jay D -FS" w:date="2017-08-25T09:25:00Z">
          <w:r w:rsidR="00E61B8C" w:rsidDel="00C42E61">
            <w:rPr>
              <w:rFonts w:ascii="Times New Roman" w:hAnsi="Times New Roman" w:cs="Times New Roman"/>
            </w:rPr>
            <w:delText>mixed-</w:delText>
          </w:r>
        </w:del>
        <w:r w:rsidR="00E61B8C">
          <w:rPr>
            <w:rFonts w:ascii="Times New Roman" w:hAnsi="Times New Roman" w:cs="Times New Roman"/>
          </w:rPr>
          <w:t>conifer forest</w:t>
        </w:r>
      </w:ins>
      <w:ins w:id="503" w:author="Jens Stevens" w:date="2017-08-19T17:16:00Z">
        <w:r>
          <w:rPr>
            <w:rFonts w:ascii="Times New Roman" w:hAnsi="Times New Roman" w:cs="Times New Roman"/>
          </w:rPr>
          <w:t xml:space="preserve"> on land managed by either the US Forest </w:t>
        </w:r>
      </w:ins>
      <w:ins w:id="504" w:author="Jens Stevens" w:date="2017-08-19T17:17:00Z">
        <w:r>
          <w:rPr>
            <w:rFonts w:ascii="Times New Roman" w:hAnsi="Times New Roman" w:cs="Times New Roman"/>
          </w:rPr>
          <w:t>Service (green shading) or the US National Park Service (blue shading).</w:t>
        </w:r>
      </w:ins>
    </w:p>
    <w:p w14:paraId="64D1FBF0" w14:textId="7E845330" w:rsidR="00E61B8C" w:rsidRDefault="00E61B8C" w:rsidP="00E61B8C">
      <w:pPr>
        <w:spacing w:line="480" w:lineRule="auto"/>
        <w:rPr>
          <w:ins w:id="505" w:author="Jens Stevens" w:date="2017-08-19T17:23:00Z"/>
          <w:rFonts w:ascii="Times New Roman" w:hAnsi="Times New Roman" w:cs="Times New Roman"/>
        </w:rPr>
      </w:pPr>
      <w:ins w:id="506" w:author="Jens Stevens" w:date="2017-08-19T17:26:00Z">
        <w:r>
          <w:rPr>
            <w:rFonts w:ascii="Times New Roman" w:hAnsi="Times New Roman" w:cs="Times New Roman"/>
          </w:rPr>
          <w:t xml:space="preserve">[1-column </w:t>
        </w:r>
        <w:commentRangeStart w:id="507"/>
        <w:r>
          <w:rPr>
            <w:rFonts w:ascii="Times New Roman" w:hAnsi="Times New Roman" w:cs="Times New Roman"/>
          </w:rPr>
          <w:t>figure</w:t>
        </w:r>
      </w:ins>
      <w:commentRangeEnd w:id="507"/>
      <w:r w:rsidR="00D17FE9">
        <w:rPr>
          <w:rStyle w:val="CommentReference"/>
        </w:rPr>
        <w:commentReference w:id="507"/>
      </w:r>
      <w:ins w:id="508" w:author="Jens Stevens" w:date="2017-08-19T17:26:00Z">
        <w:r>
          <w:rPr>
            <w:rFonts w:ascii="Times New Roman" w:hAnsi="Times New Roman" w:cs="Times New Roman"/>
          </w:rPr>
          <w:t>]</w:t>
        </w:r>
      </w:ins>
      <w:ins w:id="509" w:author="Scott" w:date="2017-08-22T14:33:00Z">
        <w:r w:rsidR="00D17FE9">
          <w:rPr>
            <w:rFonts w:ascii="Times New Roman" w:hAnsi="Times New Roman" w:cs="Times New Roman"/>
          </w:rPr>
          <w:t xml:space="preserve"> </w:t>
        </w:r>
      </w:ins>
    </w:p>
    <w:p w14:paraId="4146BF13" w14:textId="69372757" w:rsidR="00F57600" w:rsidRDefault="00E61B8C" w:rsidP="00E61B8C">
      <w:pPr>
        <w:spacing w:line="480" w:lineRule="auto"/>
        <w:rPr>
          <w:ins w:id="510" w:author="Jens Stevens" w:date="2017-08-19T17:11:00Z"/>
          <w:rFonts w:ascii="Times New Roman" w:hAnsi="Times New Roman" w:cs="Times New Roman"/>
          <w:b/>
        </w:rPr>
      </w:pPr>
      <w:r>
        <w:rPr>
          <w:rFonts w:ascii="Times New Roman" w:hAnsi="Times New Roman" w:cs="Times New Roman"/>
          <w:b/>
          <w:noProof/>
          <w:lang w:eastAsia="en-US"/>
        </w:rPr>
        <w:drawing>
          <wp:inline distT="0" distB="0" distL="0" distR="0" wp14:anchorId="03ED25C0" wp14:editId="1D8FD096">
            <wp:extent cx="4391701" cy="6515735"/>
            <wp:effectExtent l="0" t="0" r="254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Map.jpeg"/>
                    <pic:cNvPicPr/>
                  </pic:nvPicPr>
                  <pic:blipFill>
                    <a:blip r:embed="rId11">
                      <a:extLst>
                        <a:ext uri="{28A0092B-C50C-407E-A947-70E740481C1C}">
                          <a14:useLocalDpi xmlns:a14="http://schemas.microsoft.com/office/drawing/2010/main" val="0"/>
                        </a:ext>
                      </a:extLst>
                    </a:blip>
                    <a:stretch>
                      <a:fillRect/>
                    </a:stretch>
                  </pic:blipFill>
                  <pic:spPr>
                    <a:xfrm>
                      <a:off x="0" y="0"/>
                      <a:ext cx="4391869" cy="6515985"/>
                    </a:xfrm>
                    <a:prstGeom prst="rect">
                      <a:avLst/>
                    </a:prstGeom>
                  </pic:spPr>
                </pic:pic>
              </a:graphicData>
            </a:graphic>
          </wp:inline>
        </w:drawing>
      </w:r>
      <w:ins w:id="511" w:author="Jens Stevens" w:date="2017-08-19T17:11:00Z">
        <w:r w:rsidR="00F57600">
          <w:rPr>
            <w:rFonts w:ascii="Times New Roman" w:hAnsi="Times New Roman" w:cs="Times New Roman"/>
            <w:b/>
          </w:rPr>
          <w:br w:type="page"/>
        </w:r>
      </w:ins>
    </w:p>
    <w:p w14:paraId="2FE4A3FE" w14:textId="222EC392" w:rsidR="00233FE9" w:rsidRDefault="00233FE9" w:rsidP="00C07F7D">
      <w:pPr>
        <w:spacing w:line="480" w:lineRule="auto"/>
        <w:rPr>
          <w:rFonts w:ascii="Times New Roman" w:hAnsi="Times New Roman" w:cs="Times New Roman"/>
        </w:rPr>
      </w:pPr>
      <w:r>
        <w:rPr>
          <w:rFonts w:ascii="Times New Roman" w:hAnsi="Times New Roman" w:cs="Times New Roman"/>
          <w:b/>
        </w:rPr>
        <w:lastRenderedPageBreak/>
        <w:t xml:space="preserve">Figure </w:t>
      </w:r>
      <w:del w:id="512" w:author="Jens Stevens" w:date="2017-08-19T17:26:00Z">
        <w:r w:rsidR="00486747" w:rsidDel="00E61B8C">
          <w:rPr>
            <w:rFonts w:ascii="Times New Roman" w:hAnsi="Times New Roman" w:cs="Times New Roman"/>
            <w:b/>
          </w:rPr>
          <w:delText>1</w:delText>
        </w:r>
      </w:del>
      <w:ins w:id="513" w:author="Jens Stevens" w:date="2017-08-19T17:26:00Z">
        <w:r w:rsidR="00E61B8C">
          <w:rPr>
            <w:rFonts w:ascii="Times New Roman" w:hAnsi="Times New Roman" w:cs="Times New Roman"/>
            <w:b/>
          </w:rPr>
          <w:t>2</w:t>
        </w:r>
      </w:ins>
      <w:r>
        <w:rPr>
          <w:rFonts w:ascii="Times New Roman" w:hAnsi="Times New Roman" w:cs="Times New Roman"/>
        </w:rPr>
        <w:t xml:space="preserve">: </w:t>
      </w:r>
      <w:r w:rsidR="00234E49">
        <w:rPr>
          <w:rFonts w:ascii="Times New Roman" w:hAnsi="Times New Roman" w:cs="Times New Roman"/>
        </w:rPr>
        <w:t xml:space="preserve">Regression tree based </w:t>
      </w:r>
      <w:del w:id="514" w:author="Jens Stevens" w:date="2017-08-19T17:35:00Z">
        <w:r w:rsidR="00234E49" w:rsidDel="0022444B">
          <w:rPr>
            <w:rFonts w:ascii="Times New Roman" w:hAnsi="Times New Roman" w:cs="Times New Roman"/>
          </w:rPr>
          <w:delText xml:space="preserve">off </w:delText>
        </w:r>
      </w:del>
      <w:ins w:id="515" w:author="Jens Stevens" w:date="2017-08-19T17:35:00Z">
        <w:r w:rsidR="0022444B">
          <w:rPr>
            <w:rFonts w:ascii="Times New Roman" w:hAnsi="Times New Roman" w:cs="Times New Roman"/>
          </w:rPr>
          <w:t xml:space="preserve">on </w:t>
        </w:r>
      </w:ins>
      <w:r w:rsidR="00234E49">
        <w:rPr>
          <w:rFonts w:ascii="Times New Roman" w:hAnsi="Times New Roman" w:cs="Times New Roman"/>
        </w:rPr>
        <w:t>model 2 (Table 1). Values in ovals are ln-transformed SDC values</w:t>
      </w:r>
      <w:ins w:id="516" w:author="Jens Stevens" w:date="2017-08-19T17:34:00Z">
        <w:r w:rsidR="0022444B">
          <w:rPr>
            <w:rFonts w:ascii="Times New Roman" w:hAnsi="Times New Roman" w:cs="Times New Roman"/>
          </w:rPr>
          <w:t xml:space="preserve">, </w:t>
        </w:r>
      </w:ins>
      <w:ins w:id="517" w:author="Jens Stevens" w:date="2017-08-19T17:35:00Z">
        <w:r w:rsidR="0022444B">
          <w:rPr>
            <w:rFonts w:ascii="Times New Roman" w:hAnsi="Times New Roman" w:cs="Times New Roman"/>
          </w:rPr>
          <w:t xml:space="preserve">indicating mean ln(SDC) values for fires in a given cluster, </w:t>
        </w:r>
      </w:ins>
      <w:ins w:id="518" w:author="Jens Stevens" w:date="2017-08-19T17:34:00Z">
        <w:r w:rsidR="0022444B">
          <w:rPr>
            <w:rFonts w:ascii="Times New Roman" w:hAnsi="Times New Roman" w:cs="Times New Roman"/>
          </w:rPr>
          <w:t>with sample size indicated</w:t>
        </w:r>
      </w:ins>
      <w:r w:rsidR="00234E49">
        <w:rPr>
          <w:rFonts w:ascii="Times New Roman" w:hAnsi="Times New Roman" w:cs="Times New Roman"/>
        </w:rPr>
        <w:t>.</w:t>
      </w:r>
      <w:r w:rsidR="00CC2925">
        <w:rPr>
          <w:rFonts w:ascii="Times New Roman" w:hAnsi="Times New Roman" w:cs="Times New Roman"/>
        </w:rPr>
        <w:t xml:space="preserve"> Variables are fire </w:t>
      </w:r>
      <w:r w:rsidR="00B16E59">
        <w:rPr>
          <w:rFonts w:ascii="Times New Roman" w:hAnsi="Times New Roman" w:cs="Times New Roman"/>
        </w:rPr>
        <w:t xml:space="preserve">management </w:t>
      </w:r>
      <w:r w:rsidR="00CC2925">
        <w:rPr>
          <w:rFonts w:ascii="Times New Roman" w:hAnsi="Times New Roman" w:cs="Times New Roman"/>
        </w:rPr>
        <w:t>class (</w:t>
      </w:r>
      <w:r w:rsidR="000D4E63">
        <w:rPr>
          <w:rFonts w:ascii="Times New Roman" w:hAnsi="Times New Roman" w:cs="Times New Roman"/>
        </w:rPr>
        <w:t>s</w:t>
      </w:r>
      <w:r w:rsidR="00CC2925">
        <w:rPr>
          <w:rFonts w:ascii="Times New Roman" w:hAnsi="Times New Roman" w:cs="Times New Roman"/>
        </w:rPr>
        <w:t>uppression</w:t>
      </w:r>
      <w:r w:rsidR="00DD52CB">
        <w:rPr>
          <w:rFonts w:ascii="Times New Roman" w:hAnsi="Times New Roman" w:cs="Times New Roman"/>
        </w:rPr>
        <w:t>,</w:t>
      </w:r>
      <w:r w:rsidR="00CC2925">
        <w:rPr>
          <w:rFonts w:ascii="Times New Roman" w:hAnsi="Times New Roman" w:cs="Times New Roman"/>
        </w:rPr>
        <w:t xml:space="preserve"> Wildland </w:t>
      </w:r>
      <w:r w:rsidR="000D4E63">
        <w:rPr>
          <w:rFonts w:ascii="Times New Roman" w:hAnsi="Times New Roman" w:cs="Times New Roman"/>
        </w:rPr>
        <w:t>F</w:t>
      </w:r>
      <w:r w:rsidR="00CC2925">
        <w:rPr>
          <w:rFonts w:ascii="Times New Roman" w:hAnsi="Times New Roman" w:cs="Times New Roman"/>
        </w:rPr>
        <w:t>ire-</w:t>
      </w:r>
      <w:r w:rsidR="000D4E63">
        <w:rPr>
          <w:rFonts w:ascii="Times New Roman" w:hAnsi="Times New Roman" w:cs="Times New Roman"/>
        </w:rPr>
        <w:t>U</w:t>
      </w:r>
      <w:r w:rsidR="00CC2925">
        <w:rPr>
          <w:rFonts w:ascii="Times New Roman" w:hAnsi="Times New Roman" w:cs="Times New Roman"/>
        </w:rPr>
        <w:t xml:space="preserve">se), </w:t>
      </w:r>
      <w:r w:rsidR="00B16E59">
        <w:rPr>
          <w:rFonts w:ascii="Times New Roman" w:hAnsi="Times New Roman" w:cs="Times New Roman"/>
        </w:rPr>
        <w:t>max</w:t>
      </w:r>
      <w:r w:rsidR="000D4E63">
        <w:rPr>
          <w:rFonts w:ascii="Times New Roman" w:hAnsi="Times New Roman" w:cs="Times New Roman"/>
        </w:rPr>
        <w:t>imum daily</w:t>
      </w:r>
      <w:r w:rsidR="00B16E59">
        <w:rPr>
          <w:rFonts w:ascii="Times New Roman" w:hAnsi="Times New Roman" w:cs="Times New Roman"/>
        </w:rPr>
        <w:t xml:space="preserve"> high temperature during the burn window (max_</w:t>
      </w:r>
      <w:r w:rsidR="00DD52CB">
        <w:rPr>
          <w:rFonts w:ascii="Times New Roman" w:hAnsi="Times New Roman" w:cs="Times New Roman"/>
        </w:rPr>
        <w:t>high_temp</w:t>
      </w:r>
      <w:r w:rsidR="00B16E59">
        <w:rPr>
          <w:rFonts w:ascii="Times New Roman" w:hAnsi="Times New Roman" w:cs="Times New Roman"/>
        </w:rPr>
        <w:t xml:space="preserve">), fire year (1984 through 2015), and fire management agency (National Park Service </w:t>
      </w:r>
      <w:r w:rsidR="00B16E59">
        <w:rPr>
          <w:rFonts w:ascii="Times New Roman" w:hAnsi="Times New Roman" w:cs="Times New Roman"/>
          <w:i/>
        </w:rPr>
        <w:t>NPS</w:t>
      </w:r>
      <w:r w:rsidR="00B16E59">
        <w:rPr>
          <w:rFonts w:ascii="Times New Roman" w:hAnsi="Times New Roman" w:cs="Times New Roman"/>
        </w:rPr>
        <w:t xml:space="preserve">, US Forest Service </w:t>
      </w:r>
      <w:r w:rsidR="00B16E59">
        <w:rPr>
          <w:rFonts w:ascii="Times New Roman" w:hAnsi="Times New Roman" w:cs="Times New Roman"/>
          <w:i/>
        </w:rPr>
        <w:t>USF</w:t>
      </w:r>
      <w:r w:rsidR="00ED03C6">
        <w:rPr>
          <w:rFonts w:ascii="Times New Roman" w:hAnsi="Times New Roman" w:cs="Times New Roman"/>
          <w:i/>
        </w:rPr>
        <w:t>S</w:t>
      </w:r>
      <w:r w:rsidR="00B16E59">
        <w:rPr>
          <w:rFonts w:ascii="Times New Roman" w:hAnsi="Times New Roman" w:cs="Times New Roman"/>
        </w:rPr>
        <w:t xml:space="preserve">, </w:t>
      </w:r>
      <w:r w:rsidR="00DD52CB">
        <w:rPr>
          <w:rFonts w:ascii="Times New Roman" w:hAnsi="Times New Roman" w:cs="Times New Roman"/>
        </w:rPr>
        <w:t xml:space="preserve">or </w:t>
      </w:r>
      <w:r w:rsidR="00B16E59">
        <w:rPr>
          <w:rFonts w:ascii="Times New Roman" w:hAnsi="Times New Roman" w:cs="Times New Roman"/>
        </w:rPr>
        <w:t>C</w:t>
      </w:r>
      <w:r w:rsidR="00D97E49">
        <w:rPr>
          <w:rFonts w:ascii="Times New Roman" w:hAnsi="Times New Roman" w:cs="Times New Roman"/>
        </w:rPr>
        <w:t xml:space="preserve">AL </w:t>
      </w:r>
      <w:r w:rsidR="00B16E59">
        <w:rPr>
          <w:rFonts w:ascii="Times New Roman" w:hAnsi="Times New Roman" w:cs="Times New Roman"/>
        </w:rPr>
        <w:t xml:space="preserve">FIRE </w:t>
      </w:r>
      <w:r w:rsidR="00B16E59">
        <w:rPr>
          <w:rFonts w:ascii="Times New Roman" w:hAnsi="Times New Roman" w:cs="Times New Roman"/>
          <w:i/>
        </w:rPr>
        <w:t>CDF</w:t>
      </w:r>
      <w:r w:rsidR="00B16E59">
        <w:rPr>
          <w:rFonts w:ascii="Times New Roman" w:hAnsi="Times New Roman" w:cs="Times New Roman"/>
        </w:rPr>
        <w:t xml:space="preserve">). </w:t>
      </w:r>
      <w:ins w:id="519" w:author="Jens Stevens" w:date="2017-08-19T17:35:00Z">
        <w:r w:rsidR="0022444B">
          <w:rPr>
            <w:rFonts w:ascii="Times New Roman" w:hAnsi="Times New Roman" w:cs="Times New Roman"/>
          </w:rPr>
          <w:t xml:space="preserve">Inset figure displays the distribution of ln(SDC) across all 477 fires analyzed in this study, with dashed lines indicating the range of ln(SDC) values in the ovals. Colors of the </w:t>
        </w:r>
      </w:ins>
      <w:ins w:id="520" w:author="Jens Stevens" w:date="2017-08-19T17:37:00Z">
        <w:r w:rsidR="0022444B">
          <w:rPr>
            <w:rFonts w:ascii="Times New Roman" w:hAnsi="Times New Roman" w:cs="Times New Roman"/>
          </w:rPr>
          <w:t xml:space="preserve">ovals correspond to the histogram bins in the inset </w:t>
        </w:r>
        <w:commentRangeStart w:id="521"/>
        <w:r w:rsidR="0022444B">
          <w:rPr>
            <w:rFonts w:ascii="Times New Roman" w:hAnsi="Times New Roman" w:cs="Times New Roman"/>
          </w:rPr>
          <w:t>figure</w:t>
        </w:r>
      </w:ins>
      <w:commentRangeEnd w:id="521"/>
      <w:r w:rsidR="009B1809">
        <w:rPr>
          <w:rStyle w:val="CommentReference"/>
        </w:rPr>
        <w:commentReference w:id="521"/>
      </w:r>
      <w:ins w:id="522" w:author="Jens Stevens" w:date="2017-08-19T17:37:00Z">
        <w:r w:rsidR="0022444B">
          <w:rPr>
            <w:rFonts w:ascii="Times New Roman" w:hAnsi="Times New Roman" w:cs="Times New Roman"/>
          </w:rPr>
          <w:t>.</w:t>
        </w:r>
      </w:ins>
    </w:p>
    <w:p w14:paraId="24FCEDF3" w14:textId="5555EDF7" w:rsidR="00ED028C" w:rsidRPr="00B16E59" w:rsidRDefault="00ED028C" w:rsidP="00C07F7D">
      <w:pPr>
        <w:spacing w:line="480" w:lineRule="auto"/>
        <w:rPr>
          <w:rFonts w:ascii="Times New Roman" w:hAnsi="Times New Roman" w:cs="Times New Roman"/>
        </w:rPr>
      </w:pPr>
      <w:r>
        <w:rPr>
          <w:rFonts w:ascii="Times New Roman" w:hAnsi="Times New Roman" w:cs="Times New Roman"/>
        </w:rPr>
        <w:t>[</w:t>
      </w:r>
      <w:r w:rsidR="0022444B">
        <w:rPr>
          <w:rFonts w:ascii="Times New Roman" w:hAnsi="Times New Roman" w:cs="Times New Roman"/>
        </w:rPr>
        <w:t>2</w:t>
      </w:r>
      <w:r>
        <w:rPr>
          <w:rFonts w:ascii="Times New Roman" w:hAnsi="Times New Roman" w:cs="Times New Roman"/>
        </w:rPr>
        <w:t>-column figure]</w:t>
      </w:r>
    </w:p>
    <w:p w14:paraId="167845AE" w14:textId="7E112F3D" w:rsidR="00234E49" w:rsidRDefault="0022444B" w:rsidP="00C07F7D">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744E3B8E" wp14:editId="5E6C740D">
            <wp:extent cx="5017084" cy="46028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2017-08-19.png"/>
                    <pic:cNvPicPr/>
                  </pic:nvPicPr>
                  <pic:blipFill rotWithShape="1">
                    <a:blip r:embed="rId12">
                      <a:extLst>
                        <a:ext uri="{28A0092B-C50C-407E-A947-70E740481C1C}">
                          <a14:useLocalDpi xmlns:a14="http://schemas.microsoft.com/office/drawing/2010/main" val="0"/>
                        </a:ext>
                      </a:extLst>
                    </a:blip>
                    <a:srcRect l="6838" b="3846"/>
                    <a:stretch/>
                  </pic:blipFill>
                  <pic:spPr bwMode="auto">
                    <a:xfrm>
                      <a:off x="0" y="0"/>
                      <a:ext cx="5018211" cy="4603864"/>
                    </a:xfrm>
                    <a:prstGeom prst="rect">
                      <a:avLst/>
                    </a:prstGeom>
                    <a:ln>
                      <a:noFill/>
                    </a:ln>
                    <a:extLst>
                      <a:ext uri="{53640926-AAD7-44D8-BBD7-CCE9431645EC}">
                        <a14:shadowObscured xmlns:a14="http://schemas.microsoft.com/office/drawing/2010/main"/>
                      </a:ext>
                    </a:extLst>
                  </pic:spPr>
                </pic:pic>
              </a:graphicData>
            </a:graphic>
          </wp:inline>
        </w:drawing>
      </w:r>
    </w:p>
    <w:p w14:paraId="6A3F257A" w14:textId="253615FA" w:rsidR="00682CA8" w:rsidRDefault="00234E49" w:rsidP="0022348B">
      <w:pPr>
        <w:rPr>
          <w:rFonts w:ascii="Times New Roman" w:hAnsi="Times New Roman" w:cs="Times New Roman"/>
        </w:rPr>
      </w:pPr>
      <w:r>
        <w:rPr>
          <w:rFonts w:ascii="Times New Roman" w:hAnsi="Times New Roman" w:cs="Times New Roman"/>
        </w:rPr>
        <w:br w:type="page"/>
      </w:r>
    </w:p>
    <w:p w14:paraId="35B8F1C2" w14:textId="1C91541F" w:rsidR="0022348B" w:rsidRDefault="0022348B" w:rsidP="00C07F7D">
      <w:pPr>
        <w:spacing w:line="480" w:lineRule="auto"/>
        <w:rPr>
          <w:rFonts w:ascii="Times New Roman" w:hAnsi="Times New Roman" w:cs="Times New Roman"/>
          <w:b/>
        </w:rPr>
      </w:pPr>
      <w:r>
        <w:rPr>
          <w:rFonts w:ascii="Times New Roman" w:hAnsi="Times New Roman" w:cs="Times New Roman"/>
          <w:b/>
        </w:rPr>
        <w:lastRenderedPageBreak/>
        <w:t xml:space="preserve">Figure </w:t>
      </w:r>
      <w:del w:id="523" w:author="Jens Stevens" w:date="2017-08-19T18:03:00Z">
        <w:r w:rsidR="00486747" w:rsidDel="00B657E6">
          <w:rPr>
            <w:rFonts w:ascii="Times New Roman" w:hAnsi="Times New Roman" w:cs="Times New Roman"/>
            <w:b/>
          </w:rPr>
          <w:delText>2</w:delText>
        </w:r>
      </w:del>
      <w:ins w:id="524" w:author="Jens Stevens" w:date="2017-08-19T18:03:00Z">
        <w:r w:rsidR="00B657E6">
          <w:rPr>
            <w:rFonts w:ascii="Times New Roman" w:hAnsi="Times New Roman" w:cs="Times New Roman"/>
            <w:b/>
          </w:rPr>
          <w:t>3</w:t>
        </w:r>
      </w:ins>
      <w:r>
        <w:rPr>
          <w:rFonts w:ascii="Times New Roman" w:hAnsi="Times New Roman" w:cs="Times New Roman"/>
          <w:b/>
        </w:rPr>
        <w:t>:</w:t>
      </w:r>
      <w:r w:rsidR="00DD52CB">
        <w:rPr>
          <w:rFonts w:ascii="Times New Roman" w:hAnsi="Times New Roman" w:cs="Times New Roman"/>
          <w:b/>
        </w:rPr>
        <w:t xml:space="preserve"> </w:t>
      </w:r>
      <w:r w:rsidR="00DD52CB">
        <w:rPr>
          <w:rFonts w:ascii="Times New Roman" w:hAnsi="Times New Roman" w:cs="Times New Roman"/>
        </w:rPr>
        <w:t>Relationship between ln(sdc) and percent high-severity (using a 90% basal area mortality threshold) and fire size (in ha). Fire class (suppression [SUP] vs Wildland Fire Use [WFU]) and managing agency (CAL FIRE [CDF], US National Park Service [NPS] and US Forest Service [USFS]</w:t>
      </w:r>
      <w:r w:rsidR="00D3122B">
        <w:rPr>
          <w:rFonts w:ascii="Times New Roman" w:hAnsi="Times New Roman" w:cs="Times New Roman"/>
        </w:rPr>
        <w:t>)</w:t>
      </w:r>
      <w:r w:rsidR="00DD52CB">
        <w:rPr>
          <w:rFonts w:ascii="Times New Roman" w:hAnsi="Times New Roman" w:cs="Times New Roman"/>
        </w:rPr>
        <w:t xml:space="preserve"> </w:t>
      </w:r>
      <w:r w:rsidR="00D3122B">
        <w:rPr>
          <w:rFonts w:ascii="Times New Roman" w:hAnsi="Times New Roman" w:cs="Times New Roman"/>
        </w:rPr>
        <w:t>explain differences in</w:t>
      </w:r>
      <w:r w:rsidR="00DD52CB">
        <w:rPr>
          <w:rFonts w:ascii="Times New Roman" w:hAnsi="Times New Roman" w:cs="Times New Roman"/>
        </w:rPr>
        <w:t xml:space="preserve"> ln(sdc) among fires with otherwise similar percent high-severity or similar fire size. Numbers in panel (a) correspond to fires used in Fig</w:t>
      </w:r>
      <w:r w:rsidR="006F457E">
        <w:rPr>
          <w:rFonts w:ascii="Times New Roman" w:hAnsi="Times New Roman" w:cs="Times New Roman"/>
        </w:rPr>
        <w:t>ure</w:t>
      </w:r>
      <w:r w:rsidR="00DD52CB">
        <w:rPr>
          <w:rFonts w:ascii="Times New Roman" w:hAnsi="Times New Roman" w:cs="Times New Roman"/>
        </w:rPr>
        <w:t xml:space="preserve"> </w:t>
      </w:r>
      <w:ins w:id="525" w:author="Miller, Jay D -FS" w:date="2017-08-25T11:01:00Z">
        <w:r w:rsidR="009772C6">
          <w:rPr>
            <w:rFonts w:ascii="Times New Roman" w:hAnsi="Times New Roman" w:cs="Times New Roman"/>
          </w:rPr>
          <w:t>6</w:t>
        </w:r>
      </w:ins>
      <w:del w:id="526" w:author="Miller, Jay D -FS" w:date="2017-08-25T11:01:00Z">
        <w:r w:rsidR="006F457E" w:rsidDel="009772C6">
          <w:rPr>
            <w:rFonts w:ascii="Times New Roman" w:hAnsi="Times New Roman" w:cs="Times New Roman"/>
          </w:rPr>
          <w:delText>5</w:delText>
        </w:r>
      </w:del>
      <w:r w:rsidR="00DD52CB">
        <w:rPr>
          <w:rFonts w:ascii="Times New Roman" w:hAnsi="Times New Roman" w:cs="Times New Roman"/>
        </w:rPr>
        <w:t xml:space="preserve"> to illustrate different stand-replacing patch configurations with similar percent high-severity.</w:t>
      </w:r>
      <w:r w:rsidR="00D401DB">
        <w:rPr>
          <w:rFonts w:ascii="Times New Roman" w:hAnsi="Times New Roman" w:cs="Times New Roman"/>
        </w:rPr>
        <w:t xml:space="preserve"> Test statistics for inter-group comparisons given in text. </w:t>
      </w:r>
      <w:ins w:id="527" w:author="Miller, Jay D -FS" w:date="2017-06-07T09:50:00Z">
        <w:r w:rsidR="00193995">
          <w:rPr>
            <w:rFonts w:ascii="Times New Roman" w:hAnsi="Times New Roman" w:cs="Times New Roman"/>
            <w:b/>
          </w:rPr>
          <w:t xml:space="preserve"> </w:t>
        </w:r>
      </w:ins>
    </w:p>
    <w:p w14:paraId="6D648FD2" w14:textId="642373FA" w:rsidR="00D401DB" w:rsidRPr="00D401DB" w:rsidRDefault="00D401DB" w:rsidP="00C07F7D">
      <w:pPr>
        <w:spacing w:line="480" w:lineRule="auto"/>
        <w:rPr>
          <w:rFonts w:ascii="Times New Roman" w:hAnsi="Times New Roman" w:cs="Times New Roman"/>
        </w:rPr>
      </w:pPr>
      <w:r>
        <w:rPr>
          <w:rFonts w:ascii="Times New Roman" w:hAnsi="Times New Roman" w:cs="Times New Roman"/>
        </w:rPr>
        <w:t>[1.5 column figure]</w:t>
      </w:r>
    </w:p>
    <w:p w14:paraId="0A253105" w14:textId="647B77B1" w:rsidR="00234E49" w:rsidRDefault="00EE6942" w:rsidP="00C07F7D">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6FABBE47" wp14:editId="3567F2A5">
            <wp:extent cx="4051935" cy="5402580"/>
            <wp:effectExtent l="0" t="0" r="1206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2017-08-19.png"/>
                    <pic:cNvPicPr/>
                  </pic:nvPicPr>
                  <pic:blipFill>
                    <a:blip r:embed="rId13">
                      <a:extLst>
                        <a:ext uri="{28A0092B-C50C-407E-A947-70E740481C1C}">
                          <a14:useLocalDpi xmlns:a14="http://schemas.microsoft.com/office/drawing/2010/main" val="0"/>
                        </a:ext>
                      </a:extLst>
                    </a:blip>
                    <a:stretch>
                      <a:fillRect/>
                    </a:stretch>
                  </pic:blipFill>
                  <pic:spPr>
                    <a:xfrm>
                      <a:off x="0" y="0"/>
                      <a:ext cx="4051935" cy="5402580"/>
                    </a:xfrm>
                    <a:prstGeom prst="rect">
                      <a:avLst/>
                    </a:prstGeom>
                  </pic:spPr>
                </pic:pic>
              </a:graphicData>
            </a:graphic>
          </wp:inline>
        </w:drawing>
      </w:r>
    </w:p>
    <w:p w14:paraId="33A3AD5E" w14:textId="36338871" w:rsidR="0022348B" w:rsidRDefault="0022348B" w:rsidP="005D785C">
      <w:pPr>
        <w:spacing w:line="480" w:lineRule="auto"/>
        <w:rPr>
          <w:rFonts w:ascii="Times New Roman" w:hAnsi="Times New Roman" w:cs="Times New Roman"/>
        </w:rPr>
      </w:pPr>
      <w:r>
        <w:rPr>
          <w:rFonts w:ascii="Times New Roman" w:hAnsi="Times New Roman" w:cs="Times New Roman"/>
          <w:b/>
        </w:rPr>
        <w:lastRenderedPageBreak/>
        <w:t xml:space="preserve">Figure </w:t>
      </w:r>
      <w:del w:id="528" w:author="Jens Stevens" w:date="2017-08-19T18:03:00Z">
        <w:r w:rsidR="00486747" w:rsidDel="00B657E6">
          <w:rPr>
            <w:rFonts w:ascii="Times New Roman" w:hAnsi="Times New Roman" w:cs="Times New Roman"/>
            <w:b/>
          </w:rPr>
          <w:delText>3</w:delText>
        </w:r>
      </w:del>
      <w:ins w:id="529" w:author="Jens Stevens" w:date="2017-08-19T18:03:00Z">
        <w:r w:rsidR="00B657E6">
          <w:rPr>
            <w:rFonts w:ascii="Times New Roman" w:hAnsi="Times New Roman" w:cs="Times New Roman"/>
            <w:b/>
          </w:rPr>
          <w:t>4</w:t>
        </w:r>
      </w:ins>
      <w:r>
        <w:rPr>
          <w:rFonts w:ascii="Times New Roman" w:hAnsi="Times New Roman" w:cs="Times New Roman"/>
          <w:b/>
        </w:rPr>
        <w:t>:</w:t>
      </w:r>
      <w:r>
        <w:rPr>
          <w:rFonts w:ascii="Times New Roman" w:hAnsi="Times New Roman" w:cs="Times New Roman"/>
        </w:rPr>
        <w:t xml:space="preserve"> Trends </w:t>
      </w:r>
      <w:r w:rsidR="005D785C">
        <w:rPr>
          <w:rFonts w:ascii="Times New Roman" w:hAnsi="Times New Roman" w:cs="Times New Roman"/>
        </w:rPr>
        <w:t xml:space="preserve">over time </w:t>
      </w:r>
      <w:r>
        <w:rPr>
          <w:rFonts w:ascii="Times New Roman" w:hAnsi="Times New Roman" w:cs="Times New Roman"/>
        </w:rPr>
        <w:t xml:space="preserve">in </w:t>
      </w:r>
      <w:ins w:id="530" w:author="Jens Stevens" w:date="2017-08-16T18:19:00Z">
        <w:r w:rsidR="001F12B1">
          <w:rPr>
            <w:rFonts w:ascii="Times New Roman" w:hAnsi="Times New Roman" w:cs="Times New Roman"/>
          </w:rPr>
          <w:t xml:space="preserve">mean annual </w:t>
        </w:r>
      </w:ins>
      <w:r>
        <w:rPr>
          <w:rFonts w:ascii="Times New Roman" w:hAnsi="Times New Roman" w:cs="Times New Roman"/>
        </w:rPr>
        <w:t>SDC</w:t>
      </w:r>
      <w:r w:rsidR="005D785C">
        <w:rPr>
          <w:rFonts w:ascii="Times New Roman" w:hAnsi="Times New Roman" w:cs="Times New Roman"/>
        </w:rPr>
        <w:t xml:space="preserve"> </w:t>
      </w:r>
      <w:del w:id="531" w:author="Jens Stevens" w:date="2017-08-16T18:19:00Z">
        <w:r w:rsidR="005D785C" w:rsidDel="001F12B1">
          <w:rPr>
            <w:rFonts w:ascii="Times New Roman" w:hAnsi="Times New Roman" w:cs="Times New Roman"/>
          </w:rPr>
          <w:delText xml:space="preserve">mean annual </w:delText>
        </w:r>
      </w:del>
      <w:r w:rsidR="005D785C">
        <w:rPr>
          <w:rFonts w:ascii="Times New Roman" w:hAnsi="Times New Roman" w:cs="Times New Roman"/>
        </w:rPr>
        <w:t>(a)</w:t>
      </w:r>
      <w:r>
        <w:rPr>
          <w:rFonts w:ascii="Times New Roman" w:hAnsi="Times New Roman" w:cs="Times New Roman"/>
        </w:rPr>
        <w:t xml:space="preserve">, </w:t>
      </w:r>
      <w:r w:rsidR="005D785C">
        <w:rPr>
          <w:rFonts w:ascii="Times New Roman" w:hAnsi="Times New Roman" w:cs="Times New Roman"/>
        </w:rPr>
        <w:t xml:space="preserve">mean annual maximum </w:t>
      </w:r>
      <w:r>
        <w:rPr>
          <w:rFonts w:ascii="Times New Roman" w:hAnsi="Times New Roman" w:cs="Times New Roman"/>
        </w:rPr>
        <w:t>burn index</w:t>
      </w:r>
      <w:r w:rsidR="005D785C">
        <w:rPr>
          <w:rFonts w:ascii="Times New Roman" w:hAnsi="Times New Roman" w:cs="Times New Roman"/>
        </w:rPr>
        <w:t xml:space="preserve"> </w:t>
      </w:r>
      <w:ins w:id="532" w:author="Jens Stevens" w:date="2017-08-16T18:19:00Z">
        <w:r w:rsidR="001F12B1">
          <w:rPr>
            <w:rFonts w:ascii="Times New Roman" w:hAnsi="Times New Roman" w:cs="Times New Roman"/>
          </w:rPr>
          <w:t xml:space="preserve">during the burn window </w:t>
        </w:r>
      </w:ins>
      <w:r w:rsidR="005D785C">
        <w:rPr>
          <w:rFonts w:ascii="Times New Roman" w:hAnsi="Times New Roman" w:cs="Times New Roman"/>
        </w:rPr>
        <w:t>(</w:t>
      </w:r>
      <w:del w:id="533" w:author="Jens Stevens" w:date="2017-08-16T18:19:00Z">
        <w:r w:rsidR="005D785C" w:rsidDel="001F12B1">
          <w:rPr>
            <w:rFonts w:ascii="Times New Roman" w:hAnsi="Times New Roman" w:cs="Times New Roman"/>
          </w:rPr>
          <w:delText>c</w:delText>
        </w:r>
      </w:del>
      <w:ins w:id="534" w:author="Jens Stevens" w:date="2017-08-16T18:19:00Z">
        <w:r w:rsidR="001F12B1">
          <w:rPr>
            <w:rFonts w:ascii="Times New Roman" w:hAnsi="Times New Roman" w:cs="Times New Roman"/>
          </w:rPr>
          <w:t>b</w:t>
        </w:r>
      </w:ins>
      <w:r w:rsidR="005D785C">
        <w:rPr>
          <w:rFonts w:ascii="Times New Roman" w:hAnsi="Times New Roman" w:cs="Times New Roman"/>
        </w:rPr>
        <w:t>),</w:t>
      </w:r>
      <w:r>
        <w:rPr>
          <w:rFonts w:ascii="Times New Roman" w:hAnsi="Times New Roman" w:cs="Times New Roman"/>
        </w:rPr>
        <w:t xml:space="preserve"> and </w:t>
      </w:r>
      <w:r w:rsidR="005D785C">
        <w:rPr>
          <w:rFonts w:ascii="Times New Roman" w:hAnsi="Times New Roman" w:cs="Times New Roman"/>
        </w:rPr>
        <w:t xml:space="preserve">mean annual </w:t>
      </w:r>
      <w:r>
        <w:rPr>
          <w:rFonts w:ascii="Times New Roman" w:hAnsi="Times New Roman" w:cs="Times New Roman"/>
        </w:rPr>
        <w:t xml:space="preserve">maximum high temperature </w:t>
      </w:r>
      <w:r w:rsidR="005D785C">
        <w:rPr>
          <w:rFonts w:ascii="Times New Roman" w:hAnsi="Times New Roman" w:cs="Times New Roman"/>
        </w:rPr>
        <w:t>during the burn window (</w:t>
      </w:r>
      <w:del w:id="535" w:author="Jens Stevens" w:date="2017-08-16T18:19:00Z">
        <w:r w:rsidR="005D785C" w:rsidDel="001F12B1">
          <w:rPr>
            <w:rFonts w:ascii="Times New Roman" w:hAnsi="Times New Roman" w:cs="Times New Roman"/>
          </w:rPr>
          <w:delText>e</w:delText>
        </w:r>
      </w:del>
      <w:ins w:id="536" w:author="Jens Stevens" w:date="2017-08-16T18:19:00Z">
        <w:r w:rsidR="001F12B1">
          <w:rPr>
            <w:rFonts w:ascii="Times New Roman" w:hAnsi="Times New Roman" w:cs="Times New Roman"/>
          </w:rPr>
          <w:t>c</w:t>
        </w:r>
      </w:ins>
      <w:r w:rsidR="005D785C">
        <w:rPr>
          <w:rFonts w:ascii="Times New Roman" w:hAnsi="Times New Roman" w:cs="Times New Roman"/>
        </w:rPr>
        <w:t>).</w:t>
      </w:r>
      <w:r>
        <w:rPr>
          <w:rFonts w:ascii="Times New Roman" w:hAnsi="Times New Roman" w:cs="Times New Roman"/>
        </w:rPr>
        <w:t xml:space="preserve"> </w:t>
      </w:r>
      <w:del w:id="537" w:author="Jens Stevens" w:date="2017-08-19T18:54:00Z">
        <w:r w:rsidR="005D785C" w:rsidDel="0098379B">
          <w:rPr>
            <w:rFonts w:ascii="Times New Roman" w:hAnsi="Times New Roman" w:cs="Times New Roman"/>
          </w:rPr>
          <w:delText>Panels (b, d, f) show 5-year moving averages of annual data from panels (a, c, e) respectively.</w:delText>
        </w:r>
      </w:del>
    </w:p>
    <w:p w14:paraId="236E7F39" w14:textId="259D18E8" w:rsidR="005D785C" w:rsidRPr="0022348B" w:rsidRDefault="0067364F" w:rsidP="005D785C">
      <w:pPr>
        <w:spacing w:line="480" w:lineRule="auto"/>
        <w:rPr>
          <w:rFonts w:ascii="Times New Roman" w:hAnsi="Times New Roman" w:cs="Times New Roman"/>
        </w:rPr>
      </w:pPr>
      <w:r>
        <w:rPr>
          <w:rFonts w:ascii="Times New Roman" w:hAnsi="Times New Roman" w:cs="Times New Roman"/>
        </w:rPr>
        <w:t>[1</w:t>
      </w:r>
      <w:r w:rsidR="005D785C">
        <w:rPr>
          <w:rFonts w:ascii="Times New Roman" w:hAnsi="Times New Roman" w:cs="Times New Roman"/>
        </w:rPr>
        <w:t xml:space="preserve"> column figure]</w:t>
      </w:r>
    </w:p>
    <w:p w14:paraId="293ECB9D" w14:textId="381EF65E" w:rsidR="0022348B" w:rsidRDefault="0098379B" w:rsidP="0022348B">
      <w:pPr>
        <w:spacing w:line="480" w:lineRule="auto"/>
        <w:rPr>
          <w:rFonts w:ascii="Times New Roman" w:hAnsi="Times New Roman" w:cs="Times New Roman"/>
        </w:rPr>
      </w:pPr>
      <w:ins w:id="538" w:author="Jens Stevens" w:date="2017-08-19T18:53:00Z">
        <w:r>
          <w:rPr>
            <w:rFonts w:ascii="Times New Roman" w:hAnsi="Times New Roman" w:cs="Times New Roman"/>
            <w:noProof/>
            <w:lang w:eastAsia="en-US"/>
            <w:rPrChange w:id="539" w:author="Unknown">
              <w:rPr>
                <w:noProof/>
                <w:lang w:eastAsia="en-US"/>
              </w:rPr>
            </w:rPrChange>
          </w:rPr>
          <w:drawing>
            <wp:inline distT="0" distB="0" distL="0" distR="0" wp14:anchorId="16DE53FC" wp14:editId="5CC34399">
              <wp:extent cx="2623538" cy="6746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2017-08-19.png"/>
                      <pic:cNvPicPr/>
                    </pic:nvPicPr>
                    <pic:blipFill>
                      <a:blip r:embed="rId14">
                        <a:extLst>
                          <a:ext uri="{28A0092B-C50C-407E-A947-70E740481C1C}">
                            <a14:useLocalDpi xmlns:a14="http://schemas.microsoft.com/office/drawing/2010/main" val="0"/>
                          </a:ext>
                        </a:extLst>
                      </a:blip>
                      <a:stretch>
                        <a:fillRect/>
                      </a:stretch>
                    </pic:blipFill>
                    <pic:spPr>
                      <a:xfrm>
                        <a:off x="0" y="0"/>
                        <a:ext cx="2624354" cy="6748337"/>
                      </a:xfrm>
                      <a:prstGeom prst="rect">
                        <a:avLst/>
                      </a:prstGeom>
                    </pic:spPr>
                  </pic:pic>
                </a:graphicData>
              </a:graphic>
            </wp:inline>
          </w:drawing>
        </w:r>
      </w:ins>
    </w:p>
    <w:p w14:paraId="28DDEA62" w14:textId="7AFECDA4" w:rsidR="00697DC7" w:rsidRDefault="00697DC7" w:rsidP="00486747">
      <w:pPr>
        <w:spacing w:line="480" w:lineRule="auto"/>
        <w:rPr>
          <w:rFonts w:ascii="Times New Roman" w:hAnsi="Times New Roman" w:cs="Times New Roman"/>
        </w:rPr>
      </w:pPr>
      <w:r>
        <w:rPr>
          <w:rFonts w:ascii="Times New Roman" w:hAnsi="Times New Roman" w:cs="Times New Roman"/>
          <w:b/>
        </w:rPr>
        <w:lastRenderedPageBreak/>
        <w:t xml:space="preserve">Figure </w:t>
      </w:r>
      <w:del w:id="540" w:author="Jens Stevens" w:date="2017-08-19T18:03:00Z">
        <w:r w:rsidR="006F457E" w:rsidDel="00B657E6">
          <w:rPr>
            <w:rFonts w:ascii="Times New Roman" w:hAnsi="Times New Roman" w:cs="Times New Roman"/>
            <w:b/>
          </w:rPr>
          <w:delText>4</w:delText>
        </w:r>
      </w:del>
      <w:ins w:id="541" w:author="Jens Stevens" w:date="2017-08-19T18:03:00Z">
        <w:r w:rsidR="00B657E6">
          <w:rPr>
            <w:rFonts w:ascii="Times New Roman" w:hAnsi="Times New Roman" w:cs="Times New Roman"/>
            <w:b/>
          </w:rPr>
          <w:t>5</w:t>
        </w:r>
      </w:ins>
      <w:r>
        <w:rPr>
          <w:rFonts w:ascii="Times New Roman" w:hAnsi="Times New Roman" w:cs="Times New Roman"/>
        </w:rPr>
        <w:t xml:space="preserve">: Increase in cumulative stand-replacing area greater than 120 m from edge </w:t>
      </w:r>
      <w:r w:rsidR="00495EDE">
        <w:rPr>
          <w:rFonts w:ascii="Times New Roman" w:hAnsi="Times New Roman" w:cs="Times New Roman"/>
        </w:rPr>
        <w:t>since 1984</w:t>
      </w:r>
      <w:r>
        <w:rPr>
          <w:rFonts w:ascii="Times New Roman" w:hAnsi="Times New Roman" w:cs="Times New Roman"/>
        </w:rPr>
        <w:t>, by agency</w:t>
      </w:r>
      <w:r w:rsidR="00D3122B">
        <w:rPr>
          <w:rFonts w:ascii="Times New Roman" w:hAnsi="Times New Roman" w:cs="Times New Roman"/>
        </w:rPr>
        <w:t xml:space="preserve"> (CAL FIRE [CDF], US National Park Service [NPS] and US Forest Service [USFS]).</w:t>
      </w:r>
      <w:r w:rsidR="00495EDE">
        <w:rPr>
          <w:rFonts w:ascii="Times New Roman" w:hAnsi="Times New Roman" w:cs="Times New Roman"/>
        </w:rPr>
        <w:t xml:space="preserve"> “0” represents the value in 1984</w:t>
      </w:r>
      <w:ins w:id="542" w:author="Malcolm North" w:date="2017-08-26T08:29:00Z">
        <w:r w:rsidR="00A32643">
          <w:rPr>
            <w:rFonts w:ascii="Times New Roman" w:hAnsi="Times New Roman" w:cs="Times New Roman"/>
          </w:rPr>
          <w:t xml:space="preserve"> as </w:t>
        </w:r>
      </w:ins>
      <w:del w:id="543" w:author="Malcolm North" w:date="2017-08-26T08:29:00Z">
        <w:r w:rsidR="00495EDE" w:rsidDel="00A32643">
          <w:rPr>
            <w:rFonts w:ascii="Times New Roman" w:hAnsi="Times New Roman" w:cs="Times New Roman"/>
          </w:rPr>
          <w:delText xml:space="preserve">; </w:delText>
        </w:r>
      </w:del>
      <w:r w:rsidR="00495EDE">
        <w:rPr>
          <w:rFonts w:ascii="Times New Roman" w:hAnsi="Times New Roman" w:cs="Times New Roman"/>
        </w:rPr>
        <w:t>no mapped fires were available before then.</w:t>
      </w:r>
      <w:r w:rsidR="00204181">
        <w:rPr>
          <w:rFonts w:ascii="Times New Roman" w:hAnsi="Times New Roman" w:cs="Times New Roman"/>
        </w:rPr>
        <w:t xml:space="preserve"> </w:t>
      </w:r>
      <w:ins w:id="544" w:author="Jens Stevens" w:date="2017-08-20T10:34:00Z">
        <w:r w:rsidR="008678A5">
          <w:rPr>
            <w:rFonts w:ascii="Times New Roman" w:hAnsi="Times New Roman" w:cs="Times New Roman"/>
          </w:rPr>
          <w:t>In 2015, the cumulative area was 19760 ha for CDF (12.6% of total burned area for CDF), 3499 ha for NPS (3.0% of total burned area for NPS), and 1669378 ha for USFS (7.8% of the total burned area for USFS).</w:t>
        </w:r>
      </w:ins>
    </w:p>
    <w:p w14:paraId="65AFB9E0" w14:textId="350F1F23" w:rsidR="00697DC7" w:rsidRDefault="00B67300" w:rsidP="00486747">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202A47C6" wp14:editId="45DF3FD8">
            <wp:extent cx="5943600" cy="316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2017-06-2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088F85F1" w14:textId="77777777" w:rsidR="006F457E" w:rsidRDefault="006F457E" w:rsidP="00486747">
      <w:pPr>
        <w:spacing w:line="480" w:lineRule="auto"/>
        <w:rPr>
          <w:rFonts w:ascii="Times New Roman" w:hAnsi="Times New Roman" w:cs="Times New Roman"/>
        </w:rPr>
      </w:pPr>
    </w:p>
    <w:p w14:paraId="3A4F7FF8" w14:textId="77777777" w:rsidR="006F457E" w:rsidRDefault="006F457E" w:rsidP="006F457E">
      <w:pPr>
        <w:spacing w:line="480" w:lineRule="auto"/>
        <w:rPr>
          <w:rFonts w:ascii="Times New Roman" w:hAnsi="Times New Roman" w:cs="Times New Roman"/>
          <w:b/>
        </w:rPr>
      </w:pPr>
    </w:p>
    <w:p w14:paraId="5C9B91AA" w14:textId="77777777" w:rsidR="006F457E" w:rsidRDefault="006F457E" w:rsidP="006F457E">
      <w:pPr>
        <w:spacing w:line="480" w:lineRule="auto"/>
        <w:rPr>
          <w:rFonts w:ascii="Times New Roman" w:hAnsi="Times New Roman" w:cs="Times New Roman"/>
          <w:b/>
        </w:rPr>
      </w:pPr>
    </w:p>
    <w:p w14:paraId="43D9D5C2" w14:textId="77777777" w:rsidR="006F457E" w:rsidRDefault="006F457E" w:rsidP="006F457E">
      <w:pPr>
        <w:spacing w:line="480" w:lineRule="auto"/>
        <w:rPr>
          <w:rFonts w:ascii="Times New Roman" w:hAnsi="Times New Roman" w:cs="Times New Roman"/>
          <w:b/>
        </w:rPr>
      </w:pPr>
    </w:p>
    <w:p w14:paraId="585C8FE7" w14:textId="77777777" w:rsidR="006F457E" w:rsidRDefault="006F457E" w:rsidP="006F457E">
      <w:pPr>
        <w:spacing w:line="480" w:lineRule="auto"/>
        <w:rPr>
          <w:rFonts w:ascii="Times New Roman" w:hAnsi="Times New Roman" w:cs="Times New Roman"/>
          <w:b/>
        </w:rPr>
      </w:pPr>
    </w:p>
    <w:p w14:paraId="0538AF79" w14:textId="77777777" w:rsidR="006F457E" w:rsidRDefault="006F457E" w:rsidP="006F457E">
      <w:pPr>
        <w:spacing w:line="480" w:lineRule="auto"/>
        <w:rPr>
          <w:rFonts w:ascii="Times New Roman" w:hAnsi="Times New Roman" w:cs="Times New Roman"/>
          <w:b/>
        </w:rPr>
      </w:pPr>
    </w:p>
    <w:p w14:paraId="02FC82A9" w14:textId="77777777" w:rsidR="006F457E" w:rsidRDefault="006F457E" w:rsidP="006F457E">
      <w:pPr>
        <w:spacing w:line="480" w:lineRule="auto"/>
        <w:rPr>
          <w:rFonts w:ascii="Times New Roman" w:hAnsi="Times New Roman" w:cs="Times New Roman"/>
          <w:b/>
        </w:rPr>
      </w:pPr>
    </w:p>
    <w:p w14:paraId="2B0F1E50" w14:textId="77777777" w:rsidR="006F457E" w:rsidRDefault="006F457E" w:rsidP="006F457E">
      <w:pPr>
        <w:spacing w:line="480" w:lineRule="auto"/>
        <w:rPr>
          <w:rFonts w:ascii="Times New Roman" w:hAnsi="Times New Roman" w:cs="Times New Roman"/>
          <w:b/>
        </w:rPr>
      </w:pPr>
    </w:p>
    <w:p w14:paraId="62509079" w14:textId="2023F905" w:rsidR="006F457E" w:rsidRDefault="006F457E" w:rsidP="006F457E">
      <w:pPr>
        <w:spacing w:line="480" w:lineRule="auto"/>
        <w:rPr>
          <w:rFonts w:ascii="Times New Roman" w:hAnsi="Times New Roman" w:cs="Times New Roman"/>
        </w:rPr>
      </w:pPr>
      <w:r w:rsidRPr="009F56EA">
        <w:rPr>
          <w:rFonts w:ascii="Times New Roman" w:hAnsi="Times New Roman" w:cs="Times New Roman"/>
          <w:b/>
        </w:rPr>
        <w:lastRenderedPageBreak/>
        <w:t xml:space="preserve">Figure </w:t>
      </w:r>
      <w:del w:id="545" w:author="Jens Stevens" w:date="2017-08-19T23:42:00Z">
        <w:r w:rsidDel="003511CF">
          <w:rPr>
            <w:rFonts w:ascii="Times New Roman" w:hAnsi="Times New Roman" w:cs="Times New Roman"/>
            <w:b/>
          </w:rPr>
          <w:delText>5</w:delText>
        </w:r>
      </w:del>
      <w:ins w:id="546" w:author="Jens Stevens" w:date="2017-08-19T23:42:00Z">
        <w:r w:rsidR="003511CF">
          <w:rPr>
            <w:rFonts w:ascii="Times New Roman" w:hAnsi="Times New Roman" w:cs="Times New Roman"/>
            <w:b/>
          </w:rPr>
          <w:t>6</w:t>
        </w:r>
      </w:ins>
      <w:r>
        <w:rPr>
          <w:rFonts w:ascii="Times New Roman" w:hAnsi="Times New Roman" w:cs="Times New Roman"/>
        </w:rPr>
        <w:t xml:space="preserve">: Examples of SDC for a range of fires. Fires in the same row have similar areas and percent high-severity, corresponding to numbers 1-8 in Figure 3. SDC values are shown on </w:t>
      </w:r>
      <w:ins w:id="547" w:author="Malcolm North" w:date="2017-08-26T08:30:00Z">
        <w:r w:rsidR="00A32643">
          <w:rPr>
            <w:rFonts w:ascii="Times New Roman" w:hAnsi="Times New Roman" w:cs="Times New Roman"/>
          </w:rPr>
          <w:t xml:space="preserve">the </w:t>
        </w:r>
      </w:ins>
      <w:bookmarkStart w:id="548" w:name="_GoBack"/>
      <w:bookmarkEnd w:id="548"/>
      <w:r>
        <w:rPr>
          <w:rFonts w:ascii="Times New Roman" w:hAnsi="Times New Roman" w:cs="Times New Roman"/>
        </w:rPr>
        <w:t>figure. Fires in the right column have lower SDC values than comparably-sized fires in the left column.</w:t>
      </w:r>
    </w:p>
    <w:p w14:paraId="47C3535D" w14:textId="77777777" w:rsidR="006F457E" w:rsidRDefault="006F457E" w:rsidP="006F457E">
      <w:pPr>
        <w:spacing w:line="480" w:lineRule="auto"/>
        <w:rPr>
          <w:rFonts w:ascii="Times New Roman" w:hAnsi="Times New Roman" w:cs="Times New Roman"/>
        </w:rPr>
      </w:pPr>
      <w:r>
        <w:rPr>
          <w:rFonts w:ascii="Times New Roman" w:hAnsi="Times New Roman" w:cs="Times New Roman"/>
        </w:rPr>
        <w:t>[2-column figure]</w:t>
      </w:r>
    </w:p>
    <w:p w14:paraId="574E35E2" w14:textId="7722DAD7" w:rsidR="007E2D6E" w:rsidRPr="005F26EB" w:rsidRDefault="003511CF" w:rsidP="005F26EB">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0F327148" wp14:editId="112AB430">
            <wp:extent cx="3823335" cy="6372225"/>
            <wp:effectExtent l="0" t="0" r="1206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2017-08-19.png"/>
                    <pic:cNvPicPr/>
                  </pic:nvPicPr>
                  <pic:blipFill>
                    <a:blip r:embed="rId16">
                      <a:extLst>
                        <a:ext uri="{28A0092B-C50C-407E-A947-70E740481C1C}">
                          <a14:useLocalDpi xmlns:a14="http://schemas.microsoft.com/office/drawing/2010/main" val="0"/>
                        </a:ext>
                      </a:extLst>
                    </a:blip>
                    <a:stretch>
                      <a:fillRect/>
                    </a:stretch>
                  </pic:blipFill>
                  <pic:spPr>
                    <a:xfrm>
                      <a:off x="0" y="0"/>
                      <a:ext cx="3824494" cy="6374156"/>
                    </a:xfrm>
                    <a:prstGeom prst="rect">
                      <a:avLst/>
                    </a:prstGeom>
                  </pic:spPr>
                </pic:pic>
              </a:graphicData>
            </a:graphic>
          </wp:inline>
        </w:drawing>
      </w:r>
    </w:p>
    <w:sectPr w:rsidR="007E2D6E" w:rsidRPr="005F26EB"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Scott" w:date="2017-08-25T13:20:00Z" w:initials="S">
    <w:p w14:paraId="4BD75588" w14:textId="047A416E" w:rsidR="00A75FA9" w:rsidRDefault="00A75FA9">
      <w:pPr>
        <w:pStyle w:val="CommentText"/>
      </w:pPr>
      <w:r>
        <w:rPr>
          <w:rStyle w:val="CommentReference"/>
        </w:rPr>
        <w:annotationRef/>
      </w:r>
      <w:r>
        <w:t xml:space="preserve">It is hard but these terms are not used any more. They are important and have been used in the past. </w:t>
      </w:r>
    </w:p>
    <w:p w14:paraId="00C07F22" w14:textId="77777777" w:rsidR="00A75FA9" w:rsidRDefault="00A75FA9">
      <w:pPr>
        <w:pStyle w:val="CommentText"/>
      </w:pPr>
    </w:p>
    <w:p w14:paraId="78D55774" w14:textId="218C22B8" w:rsidR="00A75FA9" w:rsidRDefault="00A75FA9">
      <w:pPr>
        <w:pStyle w:val="CommentText"/>
      </w:pPr>
      <w:r>
        <w:t>BC: I think this wording is fine.</w:t>
      </w:r>
    </w:p>
  </w:comment>
  <w:comment w:id="15" w:author="Scott" w:date="2017-08-25T13:21:00Z" w:initials="S">
    <w:p w14:paraId="7FADE55A" w14:textId="092FC34B" w:rsidR="00A75FA9" w:rsidRDefault="00A75FA9">
      <w:pPr>
        <w:pStyle w:val="CommentText"/>
      </w:pPr>
      <w:r>
        <w:rPr>
          <w:rStyle w:val="CommentReference"/>
        </w:rPr>
        <w:annotationRef/>
      </w:r>
      <w:r>
        <w:t xml:space="preserve">I don’t want to be a pain but this is another term not used today. It also confounds the term  highlighted above. </w:t>
      </w:r>
    </w:p>
    <w:p w14:paraId="0B76C169" w14:textId="77777777" w:rsidR="00A75FA9" w:rsidRDefault="00A75FA9">
      <w:pPr>
        <w:pStyle w:val="CommentText"/>
      </w:pPr>
    </w:p>
    <w:p w14:paraId="6B0BD3D9" w14:textId="3B2CC34A" w:rsidR="00A75FA9" w:rsidRDefault="00A75FA9">
      <w:pPr>
        <w:pStyle w:val="CommentText"/>
      </w:pPr>
      <w:r>
        <w:t>BC: I reworded a bit.</w:t>
      </w:r>
    </w:p>
  </w:comment>
  <w:comment w:id="18" w:author="Scott" w:date="2017-08-22T14:34:00Z" w:initials="S">
    <w:p w14:paraId="01A7356E" w14:textId="45D0661B" w:rsidR="00A75FA9" w:rsidRDefault="00A75FA9">
      <w:pPr>
        <w:pStyle w:val="CommentText"/>
      </w:pPr>
      <w:r>
        <w:rPr>
          <w:rStyle w:val="CommentReference"/>
        </w:rPr>
        <w:annotationRef/>
      </w:r>
      <w:r>
        <w:t xml:space="preserve">It would be good to have this is the abstract even if you have to cut other text out for it. Many will only read the abstract and seeing this might get their interest. </w:t>
      </w:r>
    </w:p>
  </w:comment>
  <w:comment w:id="64" w:author="Miller, Jay D -FS" w:date="2017-08-25T09:47:00Z" w:initials="MJD-">
    <w:p w14:paraId="52DE32C5" w14:textId="286097DC" w:rsidR="00A75FA9" w:rsidRDefault="00A75FA9">
      <w:pPr>
        <w:pStyle w:val="CommentText"/>
      </w:pPr>
      <w:r>
        <w:rPr>
          <w:rStyle w:val="CommentReference"/>
        </w:rPr>
        <w:annotationRef/>
      </w:r>
      <w:r>
        <w:t>The higher elevation fires were in red fir. Throughout the paper you only talk about mixed-conifer. What about yellow pine and red fir? Are you lumping all of them together? Maybe need to just say conifer?</w:t>
      </w:r>
    </w:p>
  </w:comment>
  <w:comment w:id="68" w:author="Jens Stevens" w:date="2017-08-22T14:34:00Z" w:initials="JS">
    <w:p w14:paraId="663ECDED" w14:textId="1B95A4D0" w:rsidR="00A75FA9" w:rsidRDefault="00A75FA9">
      <w:pPr>
        <w:pStyle w:val="CommentText"/>
      </w:pPr>
      <w:r>
        <w:rPr>
          <w:rStyle w:val="CommentReference"/>
        </w:rPr>
        <w:annotationRef/>
      </w:r>
      <w:r>
        <w:t>Jay, can you cofirm these edits and identify the equivalent threshold value? I think it might be more complicated with a CBI intermediate value, and the RSE value seems to identify a 75% threshold so maybe Miller and Quayle is a better citation? Or is the threshold region/veg type specific?</w:t>
      </w:r>
    </w:p>
  </w:comment>
  <w:comment w:id="96" w:author="Scott" w:date="2017-08-22T14:34:00Z" w:initials="S">
    <w:p w14:paraId="529B85C7" w14:textId="2E0A7AAE" w:rsidR="00A75FA9" w:rsidRDefault="00A75FA9">
      <w:pPr>
        <w:pStyle w:val="CommentText"/>
      </w:pPr>
      <w:r>
        <w:rPr>
          <w:rStyle w:val="CommentReference"/>
        </w:rPr>
        <w:annotationRef/>
      </w:r>
      <w:r>
        <w:t xml:space="preserve">Should this be low RH? High would not be a factor in fire behavior, low would be. </w:t>
      </w:r>
    </w:p>
  </w:comment>
  <w:comment w:id="97" w:author="Scott" w:date="2017-08-25T13:24:00Z" w:initials="S">
    <w:p w14:paraId="22F578E6" w14:textId="184FDE08" w:rsidR="00A75FA9" w:rsidRDefault="00A75FA9">
      <w:pPr>
        <w:pStyle w:val="CommentText"/>
      </w:pPr>
      <w:r>
        <w:rPr>
          <w:rStyle w:val="CommentReference"/>
        </w:rPr>
        <w:annotationRef/>
      </w:r>
      <w:r>
        <w:t xml:space="preserve">I still don’t know why low RH was not used? Maybe it is not available? </w:t>
      </w:r>
    </w:p>
    <w:p w14:paraId="1F8A50F1" w14:textId="5857E66D" w:rsidR="00A75FA9" w:rsidRDefault="00A75FA9">
      <w:pPr>
        <w:pStyle w:val="CommentText"/>
      </w:pPr>
      <w:r>
        <w:t xml:space="preserve">I know this is used throughout the manuscript but each time I see it I wonder why it was used. </w:t>
      </w:r>
    </w:p>
    <w:p w14:paraId="0CEBDC5A" w14:textId="77777777" w:rsidR="00A75FA9" w:rsidRDefault="00A75FA9">
      <w:pPr>
        <w:pStyle w:val="CommentText"/>
      </w:pPr>
    </w:p>
    <w:p w14:paraId="17910901" w14:textId="2C6390C0" w:rsidR="00A75FA9" w:rsidRDefault="00A75FA9">
      <w:pPr>
        <w:pStyle w:val="CommentText"/>
      </w:pPr>
      <w:r>
        <w:t>BC: I took a shot at clarifying.</w:t>
      </w:r>
    </w:p>
  </w:comment>
  <w:comment w:id="120" w:author="Brandon Collins" w:date="2017-08-25T13:24:00Z" w:initials="BC">
    <w:p w14:paraId="3644F1FE" w14:textId="71024494" w:rsidR="00A75FA9" w:rsidRDefault="00A75FA9">
      <w:pPr>
        <w:pStyle w:val="CommentText"/>
      </w:pPr>
      <w:r>
        <w:rPr>
          <w:rStyle w:val="CommentReference"/>
        </w:rPr>
        <w:annotationRef/>
      </w:r>
      <w:r>
        <w:t>2017?</w:t>
      </w:r>
    </w:p>
  </w:comment>
  <w:comment w:id="187" w:author="Scott" w:date="2017-08-22T14:34:00Z" w:initials="S">
    <w:p w14:paraId="6AC83122" w14:textId="59C79033" w:rsidR="00A75FA9" w:rsidRDefault="00A75FA9">
      <w:pPr>
        <w:pStyle w:val="CommentText"/>
      </w:pPr>
      <w:r>
        <w:rPr>
          <w:rStyle w:val="CommentReference"/>
        </w:rPr>
        <w:annotationRef/>
      </w:r>
      <w:r>
        <w:t xml:space="preserve">Here is says they are </w:t>
      </w:r>
      <w:r w:rsidRPr="002F28B6">
        <w:t>indistinguishable from each other</w:t>
      </w:r>
      <w:r>
        <w:t xml:space="preserve"> but below with a P=0.058 we say it is marginally significant? Cant have it both ways. </w:t>
      </w:r>
    </w:p>
  </w:comment>
  <w:comment w:id="193" w:author="Scott" w:date="2017-08-22T14:34:00Z" w:initials="S">
    <w:p w14:paraId="06BAC5FD" w14:textId="464A1D61" w:rsidR="00A75FA9" w:rsidRDefault="00A75FA9">
      <w:pPr>
        <w:pStyle w:val="CommentText"/>
      </w:pPr>
      <w:r>
        <w:rPr>
          <w:rStyle w:val="CommentReference"/>
        </w:rPr>
        <w:annotationRef/>
      </w:r>
    </w:p>
  </w:comment>
  <w:comment w:id="211" w:author="Scott" w:date="2017-08-22T14:34:00Z" w:initials="S">
    <w:p w14:paraId="10C4C0B7" w14:textId="722A53ED" w:rsidR="00A75FA9" w:rsidRDefault="00A75FA9">
      <w:pPr>
        <w:pStyle w:val="CommentText"/>
      </w:pPr>
      <w:r>
        <w:rPr>
          <w:rStyle w:val="CommentReference"/>
        </w:rPr>
        <w:annotationRef/>
      </w:r>
      <w:r>
        <w:t xml:space="preserve">Here marginally sig is at P=0.077. maybe you can to call all three of these marginally significant? </w:t>
      </w:r>
    </w:p>
  </w:comment>
  <w:comment w:id="227" w:author="Malcolm North" w:date="2017-08-26T07:38:00Z" w:initials="MN">
    <w:p w14:paraId="63A4AA9A" w14:textId="54C1476B" w:rsidR="00A97187" w:rsidRDefault="00A97187">
      <w:pPr>
        <w:pStyle w:val="CommentText"/>
      </w:pPr>
      <w:r>
        <w:rPr>
          <w:rStyle w:val="CommentReference"/>
        </w:rPr>
        <w:annotationRef/>
      </w:r>
      <w:r>
        <w:t>Think its easier to grasp the trend if ordered largest to smallest.</w:t>
      </w:r>
    </w:p>
  </w:comment>
  <w:comment w:id="231" w:author="Miller, Jay D -FS" w:date="2017-08-25T09:27:00Z" w:initials="MJD-">
    <w:p w14:paraId="12A8C474" w14:textId="20C58454" w:rsidR="00A75FA9" w:rsidRDefault="00A75FA9">
      <w:pPr>
        <w:pStyle w:val="CommentText"/>
      </w:pPr>
      <w:r>
        <w:rPr>
          <w:rStyle w:val="CommentReference"/>
        </w:rPr>
        <w:annotationRef/>
      </w:r>
      <w:r>
        <w:t>Miller et al. 2012b covers only NW CA.</w:t>
      </w:r>
    </w:p>
  </w:comment>
  <w:comment w:id="264" w:author="Jens Stevens" w:date="2017-08-22T14:34:00Z" w:initials="JS">
    <w:p w14:paraId="4875AF65" w14:textId="37630FEF" w:rsidR="00A75FA9" w:rsidRDefault="00A75FA9">
      <w:pPr>
        <w:pStyle w:val="CommentText"/>
      </w:pPr>
      <w:r>
        <w:rPr>
          <w:rStyle w:val="CommentReference"/>
        </w:rPr>
        <w:annotationRef/>
      </w:r>
      <w:r w:rsidRPr="000D387D">
        <w:rPr>
          <w:b/>
        </w:rPr>
        <w:t>Anyone</w:t>
      </w:r>
      <w:r>
        <w:t>: A relevant citation for this?</w:t>
      </w:r>
    </w:p>
  </w:comment>
  <w:comment w:id="265" w:author="Miller, Jay D -FS" w:date="2017-08-25T13:26:00Z" w:initials="MJD-">
    <w:p w14:paraId="6EEBC61E" w14:textId="557D0C95" w:rsidR="00A75FA9" w:rsidRDefault="00A75FA9">
      <w:pPr>
        <w:pStyle w:val="CommentText"/>
      </w:pPr>
      <w:r>
        <w:rPr>
          <w:rStyle w:val="CommentReference"/>
        </w:rPr>
        <w:annotationRef/>
      </w:r>
      <w:r w:rsidRPr="009772C6">
        <w:t>North, M.P., Collins, B.M., Stephens, S.L., 2012. Using fire to increase the scale, benefits and future maintenance of fuels treatments. J. Forestry 110, 392-401.</w:t>
      </w:r>
    </w:p>
    <w:p w14:paraId="2BE3F337" w14:textId="77777777" w:rsidR="00A75FA9" w:rsidRDefault="00A75FA9">
      <w:pPr>
        <w:pStyle w:val="CommentText"/>
      </w:pPr>
    </w:p>
    <w:p w14:paraId="3394D195" w14:textId="657B2A16" w:rsidR="00A75FA9" w:rsidRDefault="00A75FA9">
      <w:pPr>
        <w:pStyle w:val="CommentText"/>
      </w:pPr>
      <w:r>
        <w:t xml:space="preserve">BC: and </w:t>
      </w:r>
      <w:r w:rsidRPr="008F2224">
        <w:t>Meyer, M. D. 2015. Forest fire severity patterns of resource objective wildfires in the southern Sierra Nevada. Journal of Forestry 113:49-56.</w:t>
      </w:r>
    </w:p>
  </w:comment>
  <w:comment w:id="308" w:author="Brandon Collins" w:date="2017-08-25T14:48:00Z" w:initials="BC">
    <w:p w14:paraId="2FD2B66F" w14:textId="2C4D6F29" w:rsidR="00A75FA9" w:rsidRDefault="00A75FA9">
      <w:pPr>
        <w:pStyle w:val="CommentText"/>
      </w:pPr>
      <w:r>
        <w:rPr>
          <w:rStyle w:val="CommentReference"/>
        </w:rPr>
        <w:annotationRef/>
      </w:r>
      <w:r>
        <w:t>Let’s just ditch this point. It’s not all that pertinent to the results; I just wanted to throw it out there for thought.</w:t>
      </w:r>
    </w:p>
  </w:comment>
  <w:comment w:id="404" w:author="Malcolm North" w:date="2017-08-26T08:13:00Z" w:initials="MN">
    <w:p w14:paraId="66E0724C" w14:textId="5F7A7698" w:rsidR="005F072C" w:rsidRDefault="005F072C">
      <w:pPr>
        <w:pStyle w:val="CommentText"/>
      </w:pPr>
      <w:r>
        <w:rPr>
          <w:rStyle w:val="CommentReference"/>
        </w:rPr>
        <w:annotationRef/>
      </w:r>
      <w:r>
        <w:t>Circular suggests one optimal shape.  Would ‘compact’ be more accurate?</w:t>
      </w:r>
    </w:p>
  </w:comment>
  <w:comment w:id="412" w:author="Miller, Jay D -FS" w:date="2017-08-25T09:02:00Z" w:initials="MJD-">
    <w:p w14:paraId="6A0C4ABE" w14:textId="05FD8F99" w:rsidR="00A75FA9" w:rsidRDefault="00A75FA9">
      <w:pPr>
        <w:pStyle w:val="CommentText"/>
      </w:pPr>
      <w:r>
        <w:rPr>
          <w:rStyle w:val="CommentReference"/>
        </w:rPr>
        <w:annotationRef/>
      </w:r>
      <w:r>
        <w:t>Figure number A2 correct?</w:t>
      </w:r>
    </w:p>
  </w:comment>
  <w:comment w:id="487" w:author="Scott" w:date="2017-08-22T14:34:00Z" w:initials="S">
    <w:p w14:paraId="19608218" w14:textId="255D2D11" w:rsidR="00A75FA9" w:rsidRDefault="00A75FA9">
      <w:pPr>
        <w:pStyle w:val="CommentText"/>
      </w:pPr>
      <w:r>
        <w:rPr>
          <w:rStyle w:val="CommentReference"/>
        </w:rPr>
        <w:annotationRef/>
      </w:r>
      <w:r>
        <w:t>What does Model # refer to? Should put in caption.</w:t>
      </w:r>
    </w:p>
  </w:comment>
  <w:comment w:id="507" w:author="Scott" w:date="2017-08-22T14:34:00Z" w:initials="S">
    <w:p w14:paraId="1AB3D94F" w14:textId="77777777" w:rsidR="00A75FA9" w:rsidRDefault="00A75FA9">
      <w:pPr>
        <w:pStyle w:val="CommentText"/>
      </w:pPr>
      <w:r>
        <w:rPr>
          <w:rStyle w:val="CommentReference"/>
        </w:rPr>
        <w:annotationRef/>
      </w:r>
      <w:r>
        <w:t>No Cal Fire starts for some reason? But have USFS and NPS?</w:t>
      </w:r>
    </w:p>
    <w:p w14:paraId="644F445C" w14:textId="1C145041" w:rsidR="00A75FA9" w:rsidRDefault="00A75FA9">
      <w:pPr>
        <w:pStyle w:val="CommentText"/>
      </w:pPr>
      <w:r>
        <w:t xml:space="preserve">Adding a north arrow would be good. </w:t>
      </w:r>
    </w:p>
  </w:comment>
  <w:comment w:id="521" w:author="Malcolm North" w:date="2017-08-26T08:26:00Z" w:initials="MN">
    <w:p w14:paraId="19F675A7" w14:textId="5C6F5BEE" w:rsidR="009B1809" w:rsidRDefault="009B1809">
      <w:pPr>
        <w:pStyle w:val="CommentText"/>
      </w:pPr>
      <w:r>
        <w:rPr>
          <w:rStyle w:val="CommentReference"/>
        </w:rPr>
        <w:annotationRef/>
      </w:r>
      <w:r>
        <w:t>Like this figure.  Good improvement over previous figure 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D55774" w15:done="0"/>
  <w15:commentEx w15:paraId="6B0BD3D9" w15:done="0"/>
  <w15:commentEx w15:paraId="01A7356E" w15:done="0"/>
  <w15:commentEx w15:paraId="52DE32C5" w15:done="0"/>
  <w15:commentEx w15:paraId="663ECDED" w15:done="0"/>
  <w15:commentEx w15:paraId="529B85C7" w15:done="0"/>
  <w15:commentEx w15:paraId="17910901" w15:done="0"/>
  <w15:commentEx w15:paraId="3644F1FE" w15:done="0"/>
  <w15:commentEx w15:paraId="6AC83122" w15:done="0"/>
  <w15:commentEx w15:paraId="06BAC5FD" w15:done="0"/>
  <w15:commentEx w15:paraId="10C4C0B7" w15:done="0"/>
  <w15:commentEx w15:paraId="63A4AA9A" w15:done="0"/>
  <w15:commentEx w15:paraId="12A8C474" w15:done="0"/>
  <w15:commentEx w15:paraId="4875AF65" w15:done="0"/>
  <w15:commentEx w15:paraId="3394D195" w15:done="0"/>
  <w15:commentEx w15:paraId="2FD2B66F" w15:done="0"/>
  <w15:commentEx w15:paraId="66E0724C" w15:done="0"/>
  <w15:commentEx w15:paraId="6A0C4ABE" w15:done="0"/>
  <w15:commentEx w15:paraId="19608218" w15:done="0"/>
  <w15:commentEx w15:paraId="644F445C" w15:done="0"/>
  <w15:commentEx w15:paraId="19F675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D86A1" w14:textId="77777777" w:rsidR="00401EC1" w:rsidRDefault="00401EC1" w:rsidP="00D55DA2">
      <w:r>
        <w:separator/>
      </w:r>
    </w:p>
  </w:endnote>
  <w:endnote w:type="continuationSeparator" w:id="0">
    <w:p w14:paraId="17777B75" w14:textId="77777777" w:rsidR="00401EC1" w:rsidRDefault="00401EC1"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Gothic">
    <w:panose1 w:val="020B06090702050802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webkit-standard">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D43F4" w14:textId="77777777" w:rsidR="00A75FA9" w:rsidRDefault="00A75FA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4B724" w14:textId="77777777" w:rsidR="00A75FA9" w:rsidRDefault="00A75FA9"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83089" w14:textId="77777777" w:rsidR="00A75FA9" w:rsidRDefault="00A75FA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32643">
      <w:rPr>
        <w:rStyle w:val="PageNumber"/>
        <w:noProof/>
      </w:rPr>
      <w:t>32</w:t>
    </w:r>
    <w:r>
      <w:rPr>
        <w:rStyle w:val="PageNumber"/>
      </w:rPr>
      <w:fldChar w:fldCharType="end"/>
    </w:r>
  </w:p>
  <w:p w14:paraId="09AADF06" w14:textId="77777777" w:rsidR="00A75FA9" w:rsidRDefault="00A75FA9"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4C7D81" w14:textId="77777777" w:rsidR="00401EC1" w:rsidRDefault="00401EC1" w:rsidP="00D55DA2">
      <w:r>
        <w:separator/>
      </w:r>
    </w:p>
  </w:footnote>
  <w:footnote w:type="continuationSeparator" w:id="0">
    <w:p w14:paraId="3925768C" w14:textId="77777777" w:rsidR="00401EC1" w:rsidRDefault="00401EC1" w:rsidP="00D55DA2">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lcolm North">
    <w15:presenceInfo w15:providerId="None" w15:userId="Malcolm North"/>
  </w15:person>
  <w15:person w15:author="Miller, Jay D -FS">
    <w15:presenceInfo w15:providerId="AD" w15:userId="S-1-5-21-2443529608-3098792306-3041422421-276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Forest Ecol Management&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0ppaavf8t2zvwe9f0oxa5rcervz0wedp050&quot;&gt;UCB PD Research&lt;record-ids&gt;&lt;item&gt;5&lt;/item&gt;&lt;item&gt;470&lt;/item&gt;&lt;item&gt;638&lt;/item&gt;&lt;item&gt;673&lt;/item&gt;&lt;item&gt;845&lt;/item&gt;&lt;item&gt;1090&lt;/item&gt;&lt;item&gt;1123&lt;/item&gt;&lt;item&gt;1132&lt;/item&gt;&lt;item&gt;1226&lt;/item&gt;&lt;item&gt;1699&lt;/item&gt;&lt;item&gt;1758&lt;/item&gt;&lt;item&gt;1816&lt;/item&gt;&lt;item&gt;1887&lt;/item&gt;&lt;item&gt;1935&lt;/item&gt;&lt;item&gt;2184&lt;/item&gt;&lt;item&gt;2190&lt;/item&gt;&lt;item&gt;2191&lt;/item&gt;&lt;item&gt;2238&lt;/item&gt;&lt;item&gt;2247&lt;/item&gt;&lt;item&gt;2448&lt;/item&gt;&lt;item&gt;2541&lt;/item&gt;&lt;item&gt;2626&lt;/item&gt;&lt;item&gt;2648&lt;/item&gt;&lt;item&gt;2745&lt;/item&gt;&lt;item&gt;2748&lt;/item&gt;&lt;item&gt;2769&lt;/item&gt;&lt;item&gt;2802&lt;/item&gt;&lt;item&gt;2875&lt;/item&gt;&lt;item&gt;3082&lt;/item&gt;&lt;item&gt;3121&lt;/item&gt;&lt;item&gt;3151&lt;/item&gt;&lt;item&gt;3156&lt;/item&gt;&lt;item&gt;3170&lt;/item&gt;&lt;item&gt;3252&lt;/item&gt;&lt;item&gt;3290&lt;/item&gt;&lt;item&gt;3314&lt;/item&gt;&lt;item&gt;3315&lt;/item&gt;&lt;item&gt;3327&lt;/item&gt;&lt;item&gt;3333&lt;/item&gt;&lt;item&gt;3336&lt;/item&gt;&lt;item&gt;3349&lt;/item&gt;&lt;item&gt;3351&lt;/item&gt;&lt;item&gt;3352&lt;/item&gt;&lt;item&gt;3386&lt;/item&gt;&lt;item&gt;3458&lt;/item&gt;&lt;item&gt;3459&lt;/item&gt;&lt;item&gt;3463&lt;/item&gt;&lt;item&gt;3464&lt;/item&gt;&lt;item&gt;3465&lt;/item&gt;&lt;item&gt;3468&lt;/item&gt;&lt;item&gt;3469&lt;/item&gt;&lt;item&gt;3470&lt;/item&gt;&lt;item&gt;3485&lt;/item&gt;&lt;item&gt;3486&lt;/item&gt;&lt;item&gt;3487&lt;/item&gt;&lt;/record-ids&gt;&lt;/item&gt;&lt;/Libraries&gt;"/>
  </w:docVars>
  <w:rsids>
    <w:rsidRoot w:val="00BF3424"/>
    <w:rsid w:val="00001C6F"/>
    <w:rsid w:val="00003301"/>
    <w:rsid w:val="00003478"/>
    <w:rsid w:val="000034ED"/>
    <w:rsid w:val="000042C3"/>
    <w:rsid w:val="00007270"/>
    <w:rsid w:val="00012955"/>
    <w:rsid w:val="00021FCF"/>
    <w:rsid w:val="00023479"/>
    <w:rsid w:val="000234B5"/>
    <w:rsid w:val="0003234E"/>
    <w:rsid w:val="00032F37"/>
    <w:rsid w:val="00041E5E"/>
    <w:rsid w:val="0004320D"/>
    <w:rsid w:val="00044E93"/>
    <w:rsid w:val="0004544A"/>
    <w:rsid w:val="00050564"/>
    <w:rsid w:val="00051899"/>
    <w:rsid w:val="00051A5D"/>
    <w:rsid w:val="000546FA"/>
    <w:rsid w:val="00057A9F"/>
    <w:rsid w:val="00061CE0"/>
    <w:rsid w:val="000650B0"/>
    <w:rsid w:val="00065F98"/>
    <w:rsid w:val="00066D43"/>
    <w:rsid w:val="00066F63"/>
    <w:rsid w:val="0007030B"/>
    <w:rsid w:val="0007073A"/>
    <w:rsid w:val="000732D6"/>
    <w:rsid w:val="00076EE7"/>
    <w:rsid w:val="0008070D"/>
    <w:rsid w:val="000838C2"/>
    <w:rsid w:val="00083AF0"/>
    <w:rsid w:val="00086E02"/>
    <w:rsid w:val="00090C40"/>
    <w:rsid w:val="00090C49"/>
    <w:rsid w:val="0009214A"/>
    <w:rsid w:val="0009483D"/>
    <w:rsid w:val="000A0B47"/>
    <w:rsid w:val="000A143F"/>
    <w:rsid w:val="000A1C2E"/>
    <w:rsid w:val="000A22E1"/>
    <w:rsid w:val="000A5151"/>
    <w:rsid w:val="000B08AB"/>
    <w:rsid w:val="000B1662"/>
    <w:rsid w:val="000B61C4"/>
    <w:rsid w:val="000B65C5"/>
    <w:rsid w:val="000B6716"/>
    <w:rsid w:val="000C0A6A"/>
    <w:rsid w:val="000C2E98"/>
    <w:rsid w:val="000C4C4D"/>
    <w:rsid w:val="000D0551"/>
    <w:rsid w:val="000D085D"/>
    <w:rsid w:val="000D21FB"/>
    <w:rsid w:val="000D2B66"/>
    <w:rsid w:val="000D387D"/>
    <w:rsid w:val="000D434C"/>
    <w:rsid w:val="000D4E63"/>
    <w:rsid w:val="000D6138"/>
    <w:rsid w:val="000D621A"/>
    <w:rsid w:val="000D64C1"/>
    <w:rsid w:val="000D7297"/>
    <w:rsid w:val="000E10DE"/>
    <w:rsid w:val="000E1805"/>
    <w:rsid w:val="000E22F7"/>
    <w:rsid w:val="000E26C3"/>
    <w:rsid w:val="000E7979"/>
    <w:rsid w:val="000E7998"/>
    <w:rsid w:val="0011119C"/>
    <w:rsid w:val="001146A6"/>
    <w:rsid w:val="00114D8A"/>
    <w:rsid w:val="00115ACD"/>
    <w:rsid w:val="00117F3F"/>
    <w:rsid w:val="00121D51"/>
    <w:rsid w:val="001301FF"/>
    <w:rsid w:val="00135306"/>
    <w:rsid w:val="0014116E"/>
    <w:rsid w:val="00141755"/>
    <w:rsid w:val="00141A27"/>
    <w:rsid w:val="001422F4"/>
    <w:rsid w:val="00142C62"/>
    <w:rsid w:val="00144031"/>
    <w:rsid w:val="00144420"/>
    <w:rsid w:val="00145280"/>
    <w:rsid w:val="00145DA4"/>
    <w:rsid w:val="0014643E"/>
    <w:rsid w:val="0014669D"/>
    <w:rsid w:val="00146F6E"/>
    <w:rsid w:val="00157DF7"/>
    <w:rsid w:val="0016145E"/>
    <w:rsid w:val="00163046"/>
    <w:rsid w:val="00166CC8"/>
    <w:rsid w:val="00167A1C"/>
    <w:rsid w:val="001724C1"/>
    <w:rsid w:val="0017329B"/>
    <w:rsid w:val="00174497"/>
    <w:rsid w:val="00177CFF"/>
    <w:rsid w:val="00181DBD"/>
    <w:rsid w:val="00182937"/>
    <w:rsid w:val="00184665"/>
    <w:rsid w:val="00184CAE"/>
    <w:rsid w:val="0019088C"/>
    <w:rsid w:val="00191F05"/>
    <w:rsid w:val="00191F4A"/>
    <w:rsid w:val="0019286A"/>
    <w:rsid w:val="00193995"/>
    <w:rsid w:val="001940B8"/>
    <w:rsid w:val="001955A3"/>
    <w:rsid w:val="001A2965"/>
    <w:rsid w:val="001A3B97"/>
    <w:rsid w:val="001A629B"/>
    <w:rsid w:val="001A6D0B"/>
    <w:rsid w:val="001B262E"/>
    <w:rsid w:val="001B3AE9"/>
    <w:rsid w:val="001B67D7"/>
    <w:rsid w:val="001B79F8"/>
    <w:rsid w:val="001C2421"/>
    <w:rsid w:val="001C48C1"/>
    <w:rsid w:val="001C756D"/>
    <w:rsid w:val="001D14E2"/>
    <w:rsid w:val="001D3EE0"/>
    <w:rsid w:val="001D768E"/>
    <w:rsid w:val="001E57A1"/>
    <w:rsid w:val="001E69A9"/>
    <w:rsid w:val="001E6A34"/>
    <w:rsid w:val="001F12B1"/>
    <w:rsid w:val="001F265D"/>
    <w:rsid w:val="001F3DE4"/>
    <w:rsid w:val="001F431F"/>
    <w:rsid w:val="00204181"/>
    <w:rsid w:val="00206855"/>
    <w:rsid w:val="00211BDE"/>
    <w:rsid w:val="0021259C"/>
    <w:rsid w:val="00213523"/>
    <w:rsid w:val="00222366"/>
    <w:rsid w:val="0022348B"/>
    <w:rsid w:val="0022444B"/>
    <w:rsid w:val="00226E4C"/>
    <w:rsid w:val="002278AF"/>
    <w:rsid w:val="00230B00"/>
    <w:rsid w:val="002323D4"/>
    <w:rsid w:val="00233FE9"/>
    <w:rsid w:val="0023430A"/>
    <w:rsid w:val="00234E49"/>
    <w:rsid w:val="00235D07"/>
    <w:rsid w:val="00236D3D"/>
    <w:rsid w:val="00240AA7"/>
    <w:rsid w:val="00242577"/>
    <w:rsid w:val="00242AC1"/>
    <w:rsid w:val="002443FE"/>
    <w:rsid w:val="0024763A"/>
    <w:rsid w:val="00250334"/>
    <w:rsid w:val="00250498"/>
    <w:rsid w:val="00255E0B"/>
    <w:rsid w:val="002608DB"/>
    <w:rsid w:val="00261730"/>
    <w:rsid w:val="00261B20"/>
    <w:rsid w:val="00263C70"/>
    <w:rsid w:val="00270F47"/>
    <w:rsid w:val="00271239"/>
    <w:rsid w:val="00272F4A"/>
    <w:rsid w:val="002732F7"/>
    <w:rsid w:val="00273527"/>
    <w:rsid w:val="00273B87"/>
    <w:rsid w:val="002765BB"/>
    <w:rsid w:val="0027797B"/>
    <w:rsid w:val="002807C2"/>
    <w:rsid w:val="00280EAC"/>
    <w:rsid w:val="0028531B"/>
    <w:rsid w:val="002916D7"/>
    <w:rsid w:val="002937C6"/>
    <w:rsid w:val="00296F7F"/>
    <w:rsid w:val="002A2CC8"/>
    <w:rsid w:val="002A4A06"/>
    <w:rsid w:val="002A515A"/>
    <w:rsid w:val="002A740D"/>
    <w:rsid w:val="002B1236"/>
    <w:rsid w:val="002B127C"/>
    <w:rsid w:val="002B1B0B"/>
    <w:rsid w:val="002B2C92"/>
    <w:rsid w:val="002B2E75"/>
    <w:rsid w:val="002B4174"/>
    <w:rsid w:val="002B496E"/>
    <w:rsid w:val="002B7CBC"/>
    <w:rsid w:val="002C2E48"/>
    <w:rsid w:val="002C3E31"/>
    <w:rsid w:val="002C6D76"/>
    <w:rsid w:val="002C74F9"/>
    <w:rsid w:val="002E035B"/>
    <w:rsid w:val="002E23F9"/>
    <w:rsid w:val="002E488E"/>
    <w:rsid w:val="002F17AB"/>
    <w:rsid w:val="002F28B6"/>
    <w:rsid w:val="002F4166"/>
    <w:rsid w:val="002F4CED"/>
    <w:rsid w:val="002F5B52"/>
    <w:rsid w:val="002F5E13"/>
    <w:rsid w:val="003005F4"/>
    <w:rsid w:val="0030118F"/>
    <w:rsid w:val="003013DD"/>
    <w:rsid w:val="00303175"/>
    <w:rsid w:val="00304322"/>
    <w:rsid w:val="00306DDE"/>
    <w:rsid w:val="00306FA1"/>
    <w:rsid w:val="00321BB0"/>
    <w:rsid w:val="0032228A"/>
    <w:rsid w:val="00330578"/>
    <w:rsid w:val="00336096"/>
    <w:rsid w:val="0034364A"/>
    <w:rsid w:val="00345A2A"/>
    <w:rsid w:val="00345D27"/>
    <w:rsid w:val="00350309"/>
    <w:rsid w:val="003511CF"/>
    <w:rsid w:val="00351EAB"/>
    <w:rsid w:val="00353048"/>
    <w:rsid w:val="00354DDC"/>
    <w:rsid w:val="00361115"/>
    <w:rsid w:val="00363CA1"/>
    <w:rsid w:val="00364834"/>
    <w:rsid w:val="003655A3"/>
    <w:rsid w:val="00370C5E"/>
    <w:rsid w:val="003720BD"/>
    <w:rsid w:val="00372B2D"/>
    <w:rsid w:val="00375CC8"/>
    <w:rsid w:val="003774CC"/>
    <w:rsid w:val="00380B80"/>
    <w:rsid w:val="003815A9"/>
    <w:rsid w:val="00383FE2"/>
    <w:rsid w:val="0038697D"/>
    <w:rsid w:val="00393A51"/>
    <w:rsid w:val="00393BC7"/>
    <w:rsid w:val="003A0ABB"/>
    <w:rsid w:val="003B07EC"/>
    <w:rsid w:val="003B1907"/>
    <w:rsid w:val="003C2951"/>
    <w:rsid w:val="003C77F4"/>
    <w:rsid w:val="003C7A79"/>
    <w:rsid w:val="003C7DBB"/>
    <w:rsid w:val="003D273E"/>
    <w:rsid w:val="003D42C0"/>
    <w:rsid w:val="003D43A4"/>
    <w:rsid w:val="003D4882"/>
    <w:rsid w:val="003D663E"/>
    <w:rsid w:val="003E2C9A"/>
    <w:rsid w:val="003E3E80"/>
    <w:rsid w:val="003E401C"/>
    <w:rsid w:val="003E5D9A"/>
    <w:rsid w:val="003E627C"/>
    <w:rsid w:val="003F001A"/>
    <w:rsid w:val="003F172A"/>
    <w:rsid w:val="003F4FF7"/>
    <w:rsid w:val="003F69B0"/>
    <w:rsid w:val="003F7608"/>
    <w:rsid w:val="00400651"/>
    <w:rsid w:val="00401EC1"/>
    <w:rsid w:val="004049FF"/>
    <w:rsid w:val="00406919"/>
    <w:rsid w:val="00415143"/>
    <w:rsid w:val="004151BA"/>
    <w:rsid w:val="004152FC"/>
    <w:rsid w:val="0042022B"/>
    <w:rsid w:val="0042069B"/>
    <w:rsid w:val="00423B47"/>
    <w:rsid w:val="004254BD"/>
    <w:rsid w:val="00425786"/>
    <w:rsid w:val="00426E09"/>
    <w:rsid w:val="0043254B"/>
    <w:rsid w:val="0043647D"/>
    <w:rsid w:val="00440373"/>
    <w:rsid w:val="004406D6"/>
    <w:rsid w:val="00444F59"/>
    <w:rsid w:val="004450CE"/>
    <w:rsid w:val="00445631"/>
    <w:rsid w:val="0044673E"/>
    <w:rsid w:val="00447673"/>
    <w:rsid w:val="0045048F"/>
    <w:rsid w:val="00452E19"/>
    <w:rsid w:val="0045643E"/>
    <w:rsid w:val="004576CD"/>
    <w:rsid w:val="0046019A"/>
    <w:rsid w:val="00462B82"/>
    <w:rsid w:val="00466D16"/>
    <w:rsid w:val="00467164"/>
    <w:rsid w:val="004741DE"/>
    <w:rsid w:val="0047444A"/>
    <w:rsid w:val="004826B5"/>
    <w:rsid w:val="00483902"/>
    <w:rsid w:val="00484A07"/>
    <w:rsid w:val="00485FD5"/>
    <w:rsid w:val="00486747"/>
    <w:rsid w:val="004868DE"/>
    <w:rsid w:val="00490D35"/>
    <w:rsid w:val="004914A4"/>
    <w:rsid w:val="0049562C"/>
    <w:rsid w:val="00495EDE"/>
    <w:rsid w:val="00496801"/>
    <w:rsid w:val="004A0BCA"/>
    <w:rsid w:val="004A7728"/>
    <w:rsid w:val="004B0395"/>
    <w:rsid w:val="004B06D0"/>
    <w:rsid w:val="004B1460"/>
    <w:rsid w:val="004B1F21"/>
    <w:rsid w:val="004B6C15"/>
    <w:rsid w:val="004B7404"/>
    <w:rsid w:val="004C4984"/>
    <w:rsid w:val="004C633F"/>
    <w:rsid w:val="004D26B7"/>
    <w:rsid w:val="004D2B7B"/>
    <w:rsid w:val="004E0AD9"/>
    <w:rsid w:val="004E0DE4"/>
    <w:rsid w:val="004E41F1"/>
    <w:rsid w:val="004E5E4C"/>
    <w:rsid w:val="004F03FD"/>
    <w:rsid w:val="004F14CA"/>
    <w:rsid w:val="004F1A72"/>
    <w:rsid w:val="004F5A60"/>
    <w:rsid w:val="004F5DE8"/>
    <w:rsid w:val="004F664C"/>
    <w:rsid w:val="005036F2"/>
    <w:rsid w:val="00505174"/>
    <w:rsid w:val="005051F2"/>
    <w:rsid w:val="0050673F"/>
    <w:rsid w:val="00513017"/>
    <w:rsid w:val="00513760"/>
    <w:rsid w:val="005148CB"/>
    <w:rsid w:val="0051571C"/>
    <w:rsid w:val="00516841"/>
    <w:rsid w:val="00517A95"/>
    <w:rsid w:val="00517C0E"/>
    <w:rsid w:val="00527EC9"/>
    <w:rsid w:val="00530CA1"/>
    <w:rsid w:val="00533CFE"/>
    <w:rsid w:val="0053644A"/>
    <w:rsid w:val="00537017"/>
    <w:rsid w:val="005403CA"/>
    <w:rsid w:val="00542197"/>
    <w:rsid w:val="00550571"/>
    <w:rsid w:val="00554F03"/>
    <w:rsid w:val="00556582"/>
    <w:rsid w:val="005569AD"/>
    <w:rsid w:val="00561DB2"/>
    <w:rsid w:val="00565EAB"/>
    <w:rsid w:val="0056630C"/>
    <w:rsid w:val="00566E8B"/>
    <w:rsid w:val="005702BD"/>
    <w:rsid w:val="00575E32"/>
    <w:rsid w:val="00592E9E"/>
    <w:rsid w:val="0059311A"/>
    <w:rsid w:val="005931B9"/>
    <w:rsid w:val="00596352"/>
    <w:rsid w:val="005A15F0"/>
    <w:rsid w:val="005A510B"/>
    <w:rsid w:val="005A5EE5"/>
    <w:rsid w:val="005A6918"/>
    <w:rsid w:val="005B5F6D"/>
    <w:rsid w:val="005B64EE"/>
    <w:rsid w:val="005C12F9"/>
    <w:rsid w:val="005C2CF8"/>
    <w:rsid w:val="005C40A5"/>
    <w:rsid w:val="005D0B08"/>
    <w:rsid w:val="005D1A93"/>
    <w:rsid w:val="005D3C6C"/>
    <w:rsid w:val="005D47EC"/>
    <w:rsid w:val="005D785C"/>
    <w:rsid w:val="005E01C9"/>
    <w:rsid w:val="005E0E81"/>
    <w:rsid w:val="005E1971"/>
    <w:rsid w:val="005E252E"/>
    <w:rsid w:val="005E40F3"/>
    <w:rsid w:val="005E41D8"/>
    <w:rsid w:val="005E447E"/>
    <w:rsid w:val="005E502A"/>
    <w:rsid w:val="005E62EF"/>
    <w:rsid w:val="005F072C"/>
    <w:rsid w:val="005F13B3"/>
    <w:rsid w:val="005F262F"/>
    <w:rsid w:val="005F26EB"/>
    <w:rsid w:val="005F2E0F"/>
    <w:rsid w:val="005F3717"/>
    <w:rsid w:val="005F46CE"/>
    <w:rsid w:val="005F6263"/>
    <w:rsid w:val="0060055A"/>
    <w:rsid w:val="00601C9F"/>
    <w:rsid w:val="00602072"/>
    <w:rsid w:val="00604D81"/>
    <w:rsid w:val="00613C8F"/>
    <w:rsid w:val="00621ADE"/>
    <w:rsid w:val="00624CB7"/>
    <w:rsid w:val="00625552"/>
    <w:rsid w:val="00626985"/>
    <w:rsid w:val="00627742"/>
    <w:rsid w:val="00627841"/>
    <w:rsid w:val="0063201D"/>
    <w:rsid w:val="00632900"/>
    <w:rsid w:val="006428C5"/>
    <w:rsid w:val="0065240D"/>
    <w:rsid w:val="00660271"/>
    <w:rsid w:val="0066130F"/>
    <w:rsid w:val="0066140B"/>
    <w:rsid w:val="00665583"/>
    <w:rsid w:val="0067364F"/>
    <w:rsid w:val="006762A0"/>
    <w:rsid w:val="006800F7"/>
    <w:rsid w:val="006829C0"/>
    <w:rsid w:val="00682CA8"/>
    <w:rsid w:val="00684433"/>
    <w:rsid w:val="00686FDC"/>
    <w:rsid w:val="006932E6"/>
    <w:rsid w:val="00697DC7"/>
    <w:rsid w:val="006A039E"/>
    <w:rsid w:val="006A1C45"/>
    <w:rsid w:val="006A3DFE"/>
    <w:rsid w:val="006A4C04"/>
    <w:rsid w:val="006B0BF7"/>
    <w:rsid w:val="006B6D73"/>
    <w:rsid w:val="006C0767"/>
    <w:rsid w:val="006C1218"/>
    <w:rsid w:val="006D11A9"/>
    <w:rsid w:val="006D4C2B"/>
    <w:rsid w:val="006E0810"/>
    <w:rsid w:val="006E17F3"/>
    <w:rsid w:val="006E5DA9"/>
    <w:rsid w:val="006E7CD5"/>
    <w:rsid w:val="006F0C26"/>
    <w:rsid w:val="006F2822"/>
    <w:rsid w:val="006F457E"/>
    <w:rsid w:val="006F57A3"/>
    <w:rsid w:val="006F5BCD"/>
    <w:rsid w:val="006F7E76"/>
    <w:rsid w:val="006F7FF1"/>
    <w:rsid w:val="00701169"/>
    <w:rsid w:val="00704D2F"/>
    <w:rsid w:val="00707242"/>
    <w:rsid w:val="0070726F"/>
    <w:rsid w:val="007110FE"/>
    <w:rsid w:val="00711C83"/>
    <w:rsid w:val="00714D5D"/>
    <w:rsid w:val="00717D59"/>
    <w:rsid w:val="00726A53"/>
    <w:rsid w:val="00727D67"/>
    <w:rsid w:val="00732F46"/>
    <w:rsid w:val="00733765"/>
    <w:rsid w:val="00735092"/>
    <w:rsid w:val="00737AC6"/>
    <w:rsid w:val="00744EA8"/>
    <w:rsid w:val="00745CD4"/>
    <w:rsid w:val="007474B0"/>
    <w:rsid w:val="007475FE"/>
    <w:rsid w:val="00747E0B"/>
    <w:rsid w:val="0075060F"/>
    <w:rsid w:val="00751992"/>
    <w:rsid w:val="007600C0"/>
    <w:rsid w:val="00762F2F"/>
    <w:rsid w:val="00764341"/>
    <w:rsid w:val="00764D89"/>
    <w:rsid w:val="00767E64"/>
    <w:rsid w:val="00775798"/>
    <w:rsid w:val="007769B9"/>
    <w:rsid w:val="00780E98"/>
    <w:rsid w:val="00785762"/>
    <w:rsid w:val="007866A9"/>
    <w:rsid w:val="007906BC"/>
    <w:rsid w:val="00791E03"/>
    <w:rsid w:val="00792DB5"/>
    <w:rsid w:val="00793039"/>
    <w:rsid w:val="00793A36"/>
    <w:rsid w:val="0079554D"/>
    <w:rsid w:val="00795C1C"/>
    <w:rsid w:val="007960AA"/>
    <w:rsid w:val="007A020F"/>
    <w:rsid w:val="007A035E"/>
    <w:rsid w:val="007A2B64"/>
    <w:rsid w:val="007A51C4"/>
    <w:rsid w:val="007A69AD"/>
    <w:rsid w:val="007B2608"/>
    <w:rsid w:val="007B2DFF"/>
    <w:rsid w:val="007B39F6"/>
    <w:rsid w:val="007B4D03"/>
    <w:rsid w:val="007B7833"/>
    <w:rsid w:val="007B789B"/>
    <w:rsid w:val="007C04EE"/>
    <w:rsid w:val="007C15FB"/>
    <w:rsid w:val="007C2401"/>
    <w:rsid w:val="007C3289"/>
    <w:rsid w:val="007C398F"/>
    <w:rsid w:val="007C5043"/>
    <w:rsid w:val="007C5926"/>
    <w:rsid w:val="007C6207"/>
    <w:rsid w:val="007D14DF"/>
    <w:rsid w:val="007D2FE4"/>
    <w:rsid w:val="007D3A0A"/>
    <w:rsid w:val="007D6FBF"/>
    <w:rsid w:val="007E2D6E"/>
    <w:rsid w:val="007E6B9A"/>
    <w:rsid w:val="007E6BF2"/>
    <w:rsid w:val="007E78E5"/>
    <w:rsid w:val="007F1B68"/>
    <w:rsid w:val="007F386F"/>
    <w:rsid w:val="007F6184"/>
    <w:rsid w:val="0080167A"/>
    <w:rsid w:val="00805AAB"/>
    <w:rsid w:val="00806C1D"/>
    <w:rsid w:val="008126F8"/>
    <w:rsid w:val="00812D8E"/>
    <w:rsid w:val="0081321A"/>
    <w:rsid w:val="00814BFA"/>
    <w:rsid w:val="00824F51"/>
    <w:rsid w:val="00825753"/>
    <w:rsid w:val="00830CCF"/>
    <w:rsid w:val="0083110E"/>
    <w:rsid w:val="008325E4"/>
    <w:rsid w:val="00833C10"/>
    <w:rsid w:val="00834975"/>
    <w:rsid w:val="00834984"/>
    <w:rsid w:val="008377E9"/>
    <w:rsid w:val="00840787"/>
    <w:rsid w:val="008434E7"/>
    <w:rsid w:val="0085098C"/>
    <w:rsid w:val="00855601"/>
    <w:rsid w:val="00855ADD"/>
    <w:rsid w:val="00863C90"/>
    <w:rsid w:val="0086533C"/>
    <w:rsid w:val="00865B3B"/>
    <w:rsid w:val="008678A5"/>
    <w:rsid w:val="00867AA8"/>
    <w:rsid w:val="008730C8"/>
    <w:rsid w:val="00882081"/>
    <w:rsid w:val="00883AF7"/>
    <w:rsid w:val="00884B50"/>
    <w:rsid w:val="008850A2"/>
    <w:rsid w:val="008850EF"/>
    <w:rsid w:val="008858F7"/>
    <w:rsid w:val="008875E0"/>
    <w:rsid w:val="008901F4"/>
    <w:rsid w:val="0089052E"/>
    <w:rsid w:val="008A22ED"/>
    <w:rsid w:val="008A2442"/>
    <w:rsid w:val="008A6EA3"/>
    <w:rsid w:val="008B0B1B"/>
    <w:rsid w:val="008B3812"/>
    <w:rsid w:val="008B469B"/>
    <w:rsid w:val="008B4DB3"/>
    <w:rsid w:val="008B6F6F"/>
    <w:rsid w:val="008B7ED3"/>
    <w:rsid w:val="008C2638"/>
    <w:rsid w:val="008C3D2C"/>
    <w:rsid w:val="008C449F"/>
    <w:rsid w:val="008C631D"/>
    <w:rsid w:val="008D1E11"/>
    <w:rsid w:val="008E0759"/>
    <w:rsid w:val="008E3A02"/>
    <w:rsid w:val="008E5ECB"/>
    <w:rsid w:val="008E5FD2"/>
    <w:rsid w:val="008E7C93"/>
    <w:rsid w:val="008F2CB8"/>
    <w:rsid w:val="009041EB"/>
    <w:rsid w:val="0090486A"/>
    <w:rsid w:val="009051C8"/>
    <w:rsid w:val="00906316"/>
    <w:rsid w:val="00906656"/>
    <w:rsid w:val="00906BCE"/>
    <w:rsid w:val="00912306"/>
    <w:rsid w:val="009123C1"/>
    <w:rsid w:val="00913BAE"/>
    <w:rsid w:val="009158C6"/>
    <w:rsid w:val="00922657"/>
    <w:rsid w:val="009230B3"/>
    <w:rsid w:val="00927329"/>
    <w:rsid w:val="0092786B"/>
    <w:rsid w:val="009314EC"/>
    <w:rsid w:val="0094262F"/>
    <w:rsid w:val="00943E93"/>
    <w:rsid w:val="00960833"/>
    <w:rsid w:val="00965789"/>
    <w:rsid w:val="009663C4"/>
    <w:rsid w:val="0096710F"/>
    <w:rsid w:val="0096712B"/>
    <w:rsid w:val="0097114C"/>
    <w:rsid w:val="009738E8"/>
    <w:rsid w:val="00976901"/>
    <w:rsid w:val="009772C6"/>
    <w:rsid w:val="00977A78"/>
    <w:rsid w:val="00981A4A"/>
    <w:rsid w:val="009821EE"/>
    <w:rsid w:val="0098355F"/>
    <w:rsid w:val="0098379B"/>
    <w:rsid w:val="0098480B"/>
    <w:rsid w:val="00985548"/>
    <w:rsid w:val="00987ECC"/>
    <w:rsid w:val="009915F8"/>
    <w:rsid w:val="0099322B"/>
    <w:rsid w:val="009969FC"/>
    <w:rsid w:val="009A0266"/>
    <w:rsid w:val="009A1C3A"/>
    <w:rsid w:val="009A277D"/>
    <w:rsid w:val="009A4A8D"/>
    <w:rsid w:val="009A5099"/>
    <w:rsid w:val="009A601A"/>
    <w:rsid w:val="009A7917"/>
    <w:rsid w:val="009A7F53"/>
    <w:rsid w:val="009B1809"/>
    <w:rsid w:val="009B1D37"/>
    <w:rsid w:val="009B2832"/>
    <w:rsid w:val="009B3B32"/>
    <w:rsid w:val="009B3F48"/>
    <w:rsid w:val="009B4CDC"/>
    <w:rsid w:val="009B4DAB"/>
    <w:rsid w:val="009B55C1"/>
    <w:rsid w:val="009B5781"/>
    <w:rsid w:val="009B5FCA"/>
    <w:rsid w:val="009B769F"/>
    <w:rsid w:val="009C5487"/>
    <w:rsid w:val="009C595A"/>
    <w:rsid w:val="009C5EB9"/>
    <w:rsid w:val="009C72B0"/>
    <w:rsid w:val="009D00A6"/>
    <w:rsid w:val="009D20B4"/>
    <w:rsid w:val="009D4BF7"/>
    <w:rsid w:val="009E0AF4"/>
    <w:rsid w:val="009E1323"/>
    <w:rsid w:val="009E1FB9"/>
    <w:rsid w:val="009E34EE"/>
    <w:rsid w:val="009E3E08"/>
    <w:rsid w:val="009F0BE3"/>
    <w:rsid w:val="009F37EF"/>
    <w:rsid w:val="009F56EA"/>
    <w:rsid w:val="00A0249F"/>
    <w:rsid w:val="00A043A9"/>
    <w:rsid w:val="00A05F05"/>
    <w:rsid w:val="00A1048F"/>
    <w:rsid w:val="00A121ED"/>
    <w:rsid w:val="00A16F93"/>
    <w:rsid w:val="00A20F6C"/>
    <w:rsid w:val="00A21CDA"/>
    <w:rsid w:val="00A21F29"/>
    <w:rsid w:val="00A243BA"/>
    <w:rsid w:val="00A247F8"/>
    <w:rsid w:val="00A2611B"/>
    <w:rsid w:val="00A26AED"/>
    <w:rsid w:val="00A27DF5"/>
    <w:rsid w:val="00A30B20"/>
    <w:rsid w:val="00A31394"/>
    <w:rsid w:val="00A31BE6"/>
    <w:rsid w:val="00A32643"/>
    <w:rsid w:val="00A36968"/>
    <w:rsid w:val="00A43BEE"/>
    <w:rsid w:val="00A46DE2"/>
    <w:rsid w:val="00A46EE4"/>
    <w:rsid w:val="00A52C94"/>
    <w:rsid w:val="00A54935"/>
    <w:rsid w:val="00A55A4C"/>
    <w:rsid w:val="00A63051"/>
    <w:rsid w:val="00A636FB"/>
    <w:rsid w:val="00A63FD2"/>
    <w:rsid w:val="00A66A32"/>
    <w:rsid w:val="00A72B54"/>
    <w:rsid w:val="00A73785"/>
    <w:rsid w:val="00A75FA9"/>
    <w:rsid w:val="00A77A17"/>
    <w:rsid w:val="00A8027E"/>
    <w:rsid w:val="00A839EB"/>
    <w:rsid w:val="00A85A5D"/>
    <w:rsid w:val="00A91A42"/>
    <w:rsid w:val="00A9202A"/>
    <w:rsid w:val="00A97187"/>
    <w:rsid w:val="00AA0A5E"/>
    <w:rsid w:val="00AA0C37"/>
    <w:rsid w:val="00AA0F50"/>
    <w:rsid w:val="00AA3089"/>
    <w:rsid w:val="00AA48F9"/>
    <w:rsid w:val="00AA4E93"/>
    <w:rsid w:val="00AA5C93"/>
    <w:rsid w:val="00AA78F1"/>
    <w:rsid w:val="00AB1EEC"/>
    <w:rsid w:val="00AB6E59"/>
    <w:rsid w:val="00AB7402"/>
    <w:rsid w:val="00AC30B5"/>
    <w:rsid w:val="00AC6212"/>
    <w:rsid w:val="00AD10CC"/>
    <w:rsid w:val="00AD3797"/>
    <w:rsid w:val="00AD5975"/>
    <w:rsid w:val="00AD5B95"/>
    <w:rsid w:val="00AD7A57"/>
    <w:rsid w:val="00AE0958"/>
    <w:rsid w:val="00AE1145"/>
    <w:rsid w:val="00AE4A3A"/>
    <w:rsid w:val="00AE5130"/>
    <w:rsid w:val="00AE7BFB"/>
    <w:rsid w:val="00AF4E1E"/>
    <w:rsid w:val="00AF50AA"/>
    <w:rsid w:val="00AF76DE"/>
    <w:rsid w:val="00B042FE"/>
    <w:rsid w:val="00B04C3A"/>
    <w:rsid w:val="00B055BE"/>
    <w:rsid w:val="00B060D7"/>
    <w:rsid w:val="00B104B6"/>
    <w:rsid w:val="00B12E2A"/>
    <w:rsid w:val="00B13593"/>
    <w:rsid w:val="00B15A37"/>
    <w:rsid w:val="00B16D25"/>
    <w:rsid w:val="00B16E59"/>
    <w:rsid w:val="00B25021"/>
    <w:rsid w:val="00B25DFF"/>
    <w:rsid w:val="00B27B65"/>
    <w:rsid w:val="00B316C1"/>
    <w:rsid w:val="00B319F3"/>
    <w:rsid w:val="00B32074"/>
    <w:rsid w:val="00B342F5"/>
    <w:rsid w:val="00B36F74"/>
    <w:rsid w:val="00B424AC"/>
    <w:rsid w:val="00B42F23"/>
    <w:rsid w:val="00B50E2B"/>
    <w:rsid w:val="00B51E92"/>
    <w:rsid w:val="00B525C4"/>
    <w:rsid w:val="00B52C4E"/>
    <w:rsid w:val="00B55ECB"/>
    <w:rsid w:val="00B56EF7"/>
    <w:rsid w:val="00B62C24"/>
    <w:rsid w:val="00B642E0"/>
    <w:rsid w:val="00B643CC"/>
    <w:rsid w:val="00B657E6"/>
    <w:rsid w:val="00B67300"/>
    <w:rsid w:val="00B77F07"/>
    <w:rsid w:val="00B80042"/>
    <w:rsid w:val="00B81470"/>
    <w:rsid w:val="00B84E42"/>
    <w:rsid w:val="00B91069"/>
    <w:rsid w:val="00B94CDA"/>
    <w:rsid w:val="00B94E67"/>
    <w:rsid w:val="00B959C3"/>
    <w:rsid w:val="00B95F01"/>
    <w:rsid w:val="00BA1466"/>
    <w:rsid w:val="00BA46BE"/>
    <w:rsid w:val="00BB1F84"/>
    <w:rsid w:val="00BB24D7"/>
    <w:rsid w:val="00BB35B4"/>
    <w:rsid w:val="00BC2E6C"/>
    <w:rsid w:val="00BC301A"/>
    <w:rsid w:val="00BC79FA"/>
    <w:rsid w:val="00BD0C1E"/>
    <w:rsid w:val="00BD0EAC"/>
    <w:rsid w:val="00BD2BAD"/>
    <w:rsid w:val="00BD41B7"/>
    <w:rsid w:val="00BD5B4D"/>
    <w:rsid w:val="00BD6496"/>
    <w:rsid w:val="00BD7085"/>
    <w:rsid w:val="00BE4CCA"/>
    <w:rsid w:val="00BE5496"/>
    <w:rsid w:val="00BF161B"/>
    <w:rsid w:val="00BF3424"/>
    <w:rsid w:val="00BF7DD9"/>
    <w:rsid w:val="00C01EF4"/>
    <w:rsid w:val="00C01FCA"/>
    <w:rsid w:val="00C03CE0"/>
    <w:rsid w:val="00C05904"/>
    <w:rsid w:val="00C05D6A"/>
    <w:rsid w:val="00C063AF"/>
    <w:rsid w:val="00C07F7D"/>
    <w:rsid w:val="00C1197A"/>
    <w:rsid w:val="00C1317A"/>
    <w:rsid w:val="00C1503E"/>
    <w:rsid w:val="00C22570"/>
    <w:rsid w:val="00C230C4"/>
    <w:rsid w:val="00C24BAE"/>
    <w:rsid w:val="00C25EA2"/>
    <w:rsid w:val="00C30968"/>
    <w:rsid w:val="00C35B4F"/>
    <w:rsid w:val="00C377CA"/>
    <w:rsid w:val="00C37E3D"/>
    <w:rsid w:val="00C41509"/>
    <w:rsid w:val="00C42E61"/>
    <w:rsid w:val="00C4360B"/>
    <w:rsid w:val="00C44245"/>
    <w:rsid w:val="00C537C6"/>
    <w:rsid w:val="00C53A96"/>
    <w:rsid w:val="00C5450E"/>
    <w:rsid w:val="00C55E23"/>
    <w:rsid w:val="00C6221E"/>
    <w:rsid w:val="00C63D00"/>
    <w:rsid w:val="00C843FD"/>
    <w:rsid w:val="00C862DC"/>
    <w:rsid w:val="00C91445"/>
    <w:rsid w:val="00C91E79"/>
    <w:rsid w:val="00C920A0"/>
    <w:rsid w:val="00C9780E"/>
    <w:rsid w:val="00CA5F49"/>
    <w:rsid w:val="00CA64EA"/>
    <w:rsid w:val="00CB1183"/>
    <w:rsid w:val="00CC2925"/>
    <w:rsid w:val="00CC5781"/>
    <w:rsid w:val="00CC61A1"/>
    <w:rsid w:val="00CD2066"/>
    <w:rsid w:val="00CD49F1"/>
    <w:rsid w:val="00CD5CD5"/>
    <w:rsid w:val="00CE40CC"/>
    <w:rsid w:val="00CE4A3C"/>
    <w:rsid w:val="00CE76FD"/>
    <w:rsid w:val="00CF2DE8"/>
    <w:rsid w:val="00CF465F"/>
    <w:rsid w:val="00CF62F0"/>
    <w:rsid w:val="00D0563E"/>
    <w:rsid w:val="00D14105"/>
    <w:rsid w:val="00D16654"/>
    <w:rsid w:val="00D1680F"/>
    <w:rsid w:val="00D17FE9"/>
    <w:rsid w:val="00D20ABC"/>
    <w:rsid w:val="00D24153"/>
    <w:rsid w:val="00D259F0"/>
    <w:rsid w:val="00D2614D"/>
    <w:rsid w:val="00D3122B"/>
    <w:rsid w:val="00D34161"/>
    <w:rsid w:val="00D36BD2"/>
    <w:rsid w:val="00D37C7C"/>
    <w:rsid w:val="00D401DB"/>
    <w:rsid w:val="00D418B6"/>
    <w:rsid w:val="00D45535"/>
    <w:rsid w:val="00D46BB4"/>
    <w:rsid w:val="00D55940"/>
    <w:rsid w:val="00D55DA2"/>
    <w:rsid w:val="00D60D9D"/>
    <w:rsid w:val="00D628DD"/>
    <w:rsid w:val="00D65DBF"/>
    <w:rsid w:val="00D66987"/>
    <w:rsid w:val="00D6761D"/>
    <w:rsid w:val="00D74BF2"/>
    <w:rsid w:val="00D83EE2"/>
    <w:rsid w:val="00D84B60"/>
    <w:rsid w:val="00D94367"/>
    <w:rsid w:val="00D946B4"/>
    <w:rsid w:val="00D97E49"/>
    <w:rsid w:val="00DA0158"/>
    <w:rsid w:val="00DA409D"/>
    <w:rsid w:val="00DA6A33"/>
    <w:rsid w:val="00DA6E11"/>
    <w:rsid w:val="00DB260D"/>
    <w:rsid w:val="00DB517A"/>
    <w:rsid w:val="00DB5335"/>
    <w:rsid w:val="00DB564F"/>
    <w:rsid w:val="00DC05C2"/>
    <w:rsid w:val="00DC0835"/>
    <w:rsid w:val="00DC3403"/>
    <w:rsid w:val="00DD0876"/>
    <w:rsid w:val="00DD1DE4"/>
    <w:rsid w:val="00DD38BA"/>
    <w:rsid w:val="00DD52CB"/>
    <w:rsid w:val="00DD7DDD"/>
    <w:rsid w:val="00DE0CAD"/>
    <w:rsid w:val="00DE1695"/>
    <w:rsid w:val="00DE6FC0"/>
    <w:rsid w:val="00DF1599"/>
    <w:rsid w:val="00DF3BBF"/>
    <w:rsid w:val="00DF60B9"/>
    <w:rsid w:val="00E04EEF"/>
    <w:rsid w:val="00E05715"/>
    <w:rsid w:val="00E10090"/>
    <w:rsid w:val="00E17C98"/>
    <w:rsid w:val="00E212A6"/>
    <w:rsid w:val="00E22993"/>
    <w:rsid w:val="00E22D28"/>
    <w:rsid w:val="00E23A6A"/>
    <w:rsid w:val="00E253FE"/>
    <w:rsid w:val="00E2626C"/>
    <w:rsid w:val="00E31391"/>
    <w:rsid w:val="00E31C73"/>
    <w:rsid w:val="00E344DC"/>
    <w:rsid w:val="00E349F8"/>
    <w:rsid w:val="00E37664"/>
    <w:rsid w:val="00E40EBA"/>
    <w:rsid w:val="00E4211C"/>
    <w:rsid w:val="00E42B9C"/>
    <w:rsid w:val="00E452A3"/>
    <w:rsid w:val="00E46DED"/>
    <w:rsid w:val="00E4765D"/>
    <w:rsid w:val="00E51ED8"/>
    <w:rsid w:val="00E600AD"/>
    <w:rsid w:val="00E60516"/>
    <w:rsid w:val="00E615E1"/>
    <w:rsid w:val="00E61B8C"/>
    <w:rsid w:val="00E62D0F"/>
    <w:rsid w:val="00E64C91"/>
    <w:rsid w:val="00E6648A"/>
    <w:rsid w:val="00E676B5"/>
    <w:rsid w:val="00E7279F"/>
    <w:rsid w:val="00E752B9"/>
    <w:rsid w:val="00E802E4"/>
    <w:rsid w:val="00E83584"/>
    <w:rsid w:val="00E8597B"/>
    <w:rsid w:val="00E864FC"/>
    <w:rsid w:val="00E87DE1"/>
    <w:rsid w:val="00E935D1"/>
    <w:rsid w:val="00E95E3E"/>
    <w:rsid w:val="00EA0993"/>
    <w:rsid w:val="00EA204D"/>
    <w:rsid w:val="00EA5DDB"/>
    <w:rsid w:val="00EA6EB4"/>
    <w:rsid w:val="00EB24AE"/>
    <w:rsid w:val="00EB2C9D"/>
    <w:rsid w:val="00EB3C66"/>
    <w:rsid w:val="00EC22E3"/>
    <w:rsid w:val="00EC2326"/>
    <w:rsid w:val="00EC35F5"/>
    <w:rsid w:val="00EC5101"/>
    <w:rsid w:val="00EC5AD2"/>
    <w:rsid w:val="00EC795E"/>
    <w:rsid w:val="00ED028C"/>
    <w:rsid w:val="00ED03C6"/>
    <w:rsid w:val="00ED0407"/>
    <w:rsid w:val="00EE4175"/>
    <w:rsid w:val="00EE469B"/>
    <w:rsid w:val="00EE6942"/>
    <w:rsid w:val="00EE6C23"/>
    <w:rsid w:val="00EF0280"/>
    <w:rsid w:val="00EF0F8D"/>
    <w:rsid w:val="00EF18DA"/>
    <w:rsid w:val="00EF3115"/>
    <w:rsid w:val="00EF4E76"/>
    <w:rsid w:val="00EF60D6"/>
    <w:rsid w:val="00F00B26"/>
    <w:rsid w:val="00F02AC5"/>
    <w:rsid w:val="00F03B93"/>
    <w:rsid w:val="00F04F4A"/>
    <w:rsid w:val="00F06E99"/>
    <w:rsid w:val="00F10447"/>
    <w:rsid w:val="00F10ADE"/>
    <w:rsid w:val="00F10E1A"/>
    <w:rsid w:val="00F11928"/>
    <w:rsid w:val="00F139F7"/>
    <w:rsid w:val="00F168F9"/>
    <w:rsid w:val="00F16D7A"/>
    <w:rsid w:val="00F2115C"/>
    <w:rsid w:val="00F229F3"/>
    <w:rsid w:val="00F2437C"/>
    <w:rsid w:val="00F27162"/>
    <w:rsid w:val="00F363E9"/>
    <w:rsid w:val="00F3790F"/>
    <w:rsid w:val="00F37972"/>
    <w:rsid w:val="00F37AEB"/>
    <w:rsid w:val="00F4197F"/>
    <w:rsid w:val="00F44FF9"/>
    <w:rsid w:val="00F45905"/>
    <w:rsid w:val="00F46629"/>
    <w:rsid w:val="00F46951"/>
    <w:rsid w:val="00F50541"/>
    <w:rsid w:val="00F552D3"/>
    <w:rsid w:val="00F5589E"/>
    <w:rsid w:val="00F57600"/>
    <w:rsid w:val="00F6044C"/>
    <w:rsid w:val="00F654CC"/>
    <w:rsid w:val="00F679CB"/>
    <w:rsid w:val="00F7083F"/>
    <w:rsid w:val="00F72739"/>
    <w:rsid w:val="00F74D40"/>
    <w:rsid w:val="00F80C17"/>
    <w:rsid w:val="00F838AD"/>
    <w:rsid w:val="00F948C1"/>
    <w:rsid w:val="00F9585B"/>
    <w:rsid w:val="00FA0E07"/>
    <w:rsid w:val="00FA1320"/>
    <w:rsid w:val="00FA2603"/>
    <w:rsid w:val="00FA43E0"/>
    <w:rsid w:val="00FA75A8"/>
    <w:rsid w:val="00FB27D9"/>
    <w:rsid w:val="00FB3C91"/>
    <w:rsid w:val="00FB4598"/>
    <w:rsid w:val="00FC3F78"/>
    <w:rsid w:val="00FC4C92"/>
    <w:rsid w:val="00FC7DD6"/>
    <w:rsid w:val="00FD55B8"/>
    <w:rsid w:val="00FD5CAC"/>
    <w:rsid w:val="00FD6F0D"/>
    <w:rsid w:val="00FE31AC"/>
    <w:rsid w:val="00FE5311"/>
    <w:rsid w:val="00FE5E96"/>
    <w:rsid w:val="00FE6DC8"/>
    <w:rsid w:val="00FE7D99"/>
    <w:rsid w:val="00FF0030"/>
    <w:rsid w:val="00FF4931"/>
    <w:rsid w:val="00FF5FC2"/>
    <w:rsid w:val="00FF7161"/>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15CA1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5A6918"/>
    <w:pPr>
      <w:jc w:val="center"/>
    </w:pPr>
    <w:rPr>
      <w:rFonts w:ascii="Times New Roman" w:hAnsi="Times New Roman" w:cs="Times New Roman"/>
    </w:rPr>
  </w:style>
  <w:style w:type="paragraph" w:customStyle="1" w:styleId="EndNoteBibliography">
    <w:name w:val="EndNote Bibliography"/>
    <w:basedOn w:val="Normal"/>
    <w:rsid w:val="005A6918"/>
    <w:pPr>
      <w:spacing w:line="480" w:lineRule="auto"/>
    </w:pPr>
    <w:rPr>
      <w:rFonts w:ascii="Times New Roman" w:hAnsi="Times New Roman" w:cs="Times New Roman"/>
    </w:rPr>
  </w:style>
  <w:style w:type="paragraph" w:styleId="NormalWeb">
    <w:name w:val="Normal (Web)"/>
    <w:basedOn w:val="Normal"/>
    <w:uiPriority w:val="99"/>
    <w:unhideWhenUsed/>
    <w:rsid w:val="00C07F7D"/>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B16E59"/>
  </w:style>
  <w:style w:type="paragraph" w:styleId="Revision">
    <w:name w:val="Revision"/>
    <w:hidden/>
    <w:uiPriority w:val="99"/>
    <w:semiHidden/>
    <w:rsid w:val="00EB3C6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9536">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30247395">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50302643">
      <w:bodyDiv w:val="1"/>
      <w:marLeft w:val="0"/>
      <w:marRight w:val="0"/>
      <w:marTop w:val="0"/>
      <w:marBottom w:val="0"/>
      <w:divBdr>
        <w:top w:val="none" w:sz="0" w:space="0" w:color="auto"/>
        <w:left w:val="none" w:sz="0" w:space="0" w:color="auto"/>
        <w:bottom w:val="none" w:sz="0" w:space="0" w:color="auto"/>
        <w:right w:val="none" w:sz="0" w:space="0" w:color="auto"/>
      </w:divBdr>
    </w:div>
    <w:div w:id="4208369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490949376">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971322969">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257902140">
      <w:bodyDiv w:val="1"/>
      <w:marLeft w:val="0"/>
      <w:marRight w:val="0"/>
      <w:marTop w:val="0"/>
      <w:marBottom w:val="0"/>
      <w:divBdr>
        <w:top w:val="none" w:sz="0" w:space="0" w:color="auto"/>
        <w:left w:val="none" w:sz="0" w:space="0" w:color="auto"/>
        <w:bottom w:val="none" w:sz="0" w:space="0" w:color="auto"/>
        <w:right w:val="none" w:sz="0" w:space="0" w:color="auto"/>
      </w:divBdr>
    </w:div>
    <w:div w:id="1387072540">
      <w:bodyDiv w:val="1"/>
      <w:marLeft w:val="0"/>
      <w:marRight w:val="0"/>
      <w:marTop w:val="0"/>
      <w:marBottom w:val="0"/>
      <w:divBdr>
        <w:top w:val="none" w:sz="0" w:space="0" w:color="auto"/>
        <w:left w:val="none" w:sz="0" w:space="0" w:color="auto"/>
        <w:bottom w:val="none" w:sz="0" w:space="0" w:color="auto"/>
        <w:right w:val="none" w:sz="0" w:space="0" w:color="auto"/>
      </w:divBdr>
    </w:div>
    <w:div w:id="1477527463">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19338087">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comments" Target="comments.xml"/><Relationship Id="rId1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A5977-B3C1-1A4B-BD32-233A89045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33</Pages>
  <Words>15744</Words>
  <Characters>89744</Characters>
  <Application>Microsoft Macintosh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105278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Malcolm North</cp:lastModifiedBy>
  <cp:revision>4</cp:revision>
  <cp:lastPrinted>2017-05-17T17:59:00Z</cp:lastPrinted>
  <dcterms:created xsi:type="dcterms:W3CDTF">2017-08-25T22:43:00Z</dcterms:created>
  <dcterms:modified xsi:type="dcterms:W3CDTF">2017-08-26T15:31:00Z</dcterms:modified>
</cp:coreProperties>
</file>