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A5CCAF" w14:textId="271E9558" w:rsidR="00DD0341" w:rsidRPr="00DD0341" w:rsidRDefault="0059687C"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w:t>
      </w:r>
      <w:r w:rsidR="00283414" w:rsidRPr="00283414">
        <w:rPr>
          <w:rFonts w:ascii="Times New Roman" w:hAnsi="Times New Roman" w:cs="Times New Roman"/>
          <w:sz w:val="24"/>
          <w:szCs w:val="24"/>
        </w:rPr>
        <w:t>lte</w:t>
      </w:r>
      <w:r w:rsidR="00AE1EEF">
        <w:rPr>
          <w:rFonts w:ascii="Times New Roman" w:hAnsi="Times New Roman" w:cs="Times New Roman"/>
          <w:sz w:val="24"/>
          <w:szCs w:val="24"/>
        </w:rPr>
        <w:t>rnative characterization of forest</w:t>
      </w:r>
      <w:r w:rsidR="00AE1EEF" w:rsidRPr="00AE1EEF">
        <w:rPr>
          <w:rFonts w:ascii="Times New Roman" w:hAnsi="Times New Roman" w:cs="Times New Roman"/>
          <w:sz w:val="24"/>
          <w:szCs w:val="24"/>
        </w:rPr>
        <w:t xml:space="preserve"> </w:t>
      </w:r>
      <w:r w:rsidR="00AE1EEF">
        <w:rPr>
          <w:rFonts w:ascii="Times New Roman" w:hAnsi="Times New Roman" w:cs="Times New Roman"/>
          <w:sz w:val="24"/>
          <w:szCs w:val="24"/>
        </w:rPr>
        <w:t>fire regimes</w:t>
      </w:r>
      <w:r w:rsidR="00283414">
        <w:rPr>
          <w:rFonts w:ascii="Times New Roman" w:hAnsi="Times New Roman" w:cs="Times New Roman"/>
          <w:sz w:val="24"/>
          <w:szCs w:val="24"/>
        </w:rPr>
        <w:t>:</w:t>
      </w:r>
      <w:r>
        <w:rPr>
          <w:rFonts w:ascii="Times New Roman" w:hAnsi="Times New Roman" w:cs="Times New Roman"/>
          <w:sz w:val="24"/>
          <w:szCs w:val="24"/>
        </w:rPr>
        <w:t xml:space="preserve"> incorporating spatial patterns</w:t>
      </w:r>
    </w:p>
    <w:p w14:paraId="3DAA2BAB" w14:textId="77777777" w:rsidR="00DD0341" w:rsidRDefault="00DD0341" w:rsidP="00DD0341">
      <w:pPr>
        <w:pStyle w:val="NoSpacing"/>
        <w:spacing w:line="480" w:lineRule="auto"/>
        <w:rPr>
          <w:rFonts w:ascii="Times New Roman" w:hAnsi="Times New Roman" w:cs="Times New Roman"/>
          <w:sz w:val="24"/>
          <w:szCs w:val="24"/>
        </w:rPr>
      </w:pPr>
    </w:p>
    <w:p w14:paraId="445A0DA5" w14:textId="5FEF1510" w:rsidR="00DD0341" w:rsidRDefault="00DD0341" w:rsidP="00DD0341">
      <w:pPr>
        <w:pStyle w:val="NoSpacing"/>
        <w:spacing w:line="480" w:lineRule="auto"/>
        <w:rPr>
          <w:rFonts w:ascii="Times New Roman" w:hAnsi="Times New Roman" w:cs="Times New Roman"/>
          <w:sz w:val="24"/>
          <w:szCs w:val="24"/>
          <w:vertAlign w:val="superscript"/>
        </w:rPr>
      </w:pPr>
      <w:r w:rsidRPr="00DD0341">
        <w:rPr>
          <w:rFonts w:ascii="Times New Roman" w:hAnsi="Times New Roman" w:cs="Times New Roman"/>
          <w:sz w:val="24"/>
          <w:szCs w:val="24"/>
        </w:rPr>
        <w:t>Brandon M. Collins</w:t>
      </w:r>
      <w:r w:rsidR="00A97E34">
        <w:rPr>
          <w:rFonts w:ascii="Times New Roman" w:hAnsi="Times New Roman" w:cs="Times New Roman"/>
          <w:sz w:val="24"/>
          <w:szCs w:val="24"/>
          <w:vertAlign w:val="superscript"/>
        </w:rPr>
        <w:t>1</w:t>
      </w:r>
      <w:r w:rsidRPr="00DD0341">
        <w:rPr>
          <w:rFonts w:ascii="Times New Roman" w:hAnsi="Times New Roman" w:cs="Times New Roman"/>
          <w:sz w:val="24"/>
          <w:szCs w:val="24"/>
          <w:vertAlign w:val="superscript"/>
        </w:rPr>
        <w:t>*</w:t>
      </w:r>
      <w:r w:rsidRPr="00DD0341">
        <w:rPr>
          <w:rFonts w:ascii="Times New Roman" w:hAnsi="Times New Roman" w:cs="Times New Roman"/>
          <w:sz w:val="24"/>
          <w:szCs w:val="24"/>
        </w:rPr>
        <w:t xml:space="preserve">, </w:t>
      </w:r>
      <w:r w:rsidR="006E7D05" w:rsidRPr="00DD0341">
        <w:rPr>
          <w:rFonts w:ascii="Times New Roman" w:hAnsi="Times New Roman" w:cs="Times New Roman"/>
          <w:sz w:val="24"/>
          <w:szCs w:val="24"/>
        </w:rPr>
        <w:t xml:space="preserve">Jens </w:t>
      </w:r>
      <w:r w:rsidR="00B2450A">
        <w:rPr>
          <w:rFonts w:ascii="Times New Roman" w:hAnsi="Times New Roman" w:cs="Times New Roman"/>
          <w:sz w:val="24"/>
          <w:szCs w:val="24"/>
        </w:rPr>
        <w:t xml:space="preserve">T. </w:t>
      </w:r>
      <w:r w:rsidR="006E7D05" w:rsidRPr="00DD0341">
        <w:rPr>
          <w:rFonts w:ascii="Times New Roman" w:hAnsi="Times New Roman" w:cs="Times New Roman"/>
          <w:sz w:val="24"/>
          <w:szCs w:val="24"/>
        </w:rPr>
        <w:t>Stevens</w:t>
      </w:r>
      <w:r w:rsidR="00A97E34">
        <w:rPr>
          <w:rFonts w:ascii="Times New Roman" w:hAnsi="Times New Roman" w:cs="Times New Roman"/>
          <w:sz w:val="24"/>
          <w:szCs w:val="24"/>
          <w:vertAlign w:val="superscript"/>
        </w:rPr>
        <w:t>2</w:t>
      </w:r>
      <w:r w:rsidR="006E7D05">
        <w:rPr>
          <w:rFonts w:ascii="Times New Roman" w:hAnsi="Times New Roman" w:cs="Times New Roman"/>
          <w:sz w:val="24"/>
          <w:szCs w:val="24"/>
        </w:rPr>
        <w:t xml:space="preserve">, </w:t>
      </w:r>
      <w:r w:rsidR="00D84E29">
        <w:rPr>
          <w:rFonts w:ascii="Times New Roman" w:hAnsi="Times New Roman" w:cs="Times New Roman"/>
          <w:sz w:val="24"/>
          <w:szCs w:val="24"/>
        </w:rPr>
        <w:t>Jay D. Miller</w:t>
      </w:r>
      <w:r w:rsidR="00A97E34">
        <w:rPr>
          <w:rFonts w:ascii="Times New Roman" w:hAnsi="Times New Roman" w:cs="Times New Roman"/>
          <w:sz w:val="24"/>
          <w:szCs w:val="24"/>
          <w:vertAlign w:val="superscript"/>
        </w:rPr>
        <w:t>3</w:t>
      </w:r>
      <w:r w:rsidR="00D84E29">
        <w:rPr>
          <w:rFonts w:ascii="Times New Roman" w:hAnsi="Times New Roman" w:cs="Times New Roman"/>
          <w:sz w:val="24"/>
          <w:szCs w:val="24"/>
        </w:rPr>
        <w:t xml:space="preserve">, </w:t>
      </w:r>
      <w:r w:rsidR="006E7D05">
        <w:rPr>
          <w:rFonts w:ascii="Times New Roman" w:hAnsi="Times New Roman" w:cs="Times New Roman"/>
          <w:sz w:val="24"/>
          <w:szCs w:val="24"/>
        </w:rPr>
        <w:t>Scott L. Stephens</w:t>
      </w:r>
      <w:r w:rsidR="00A97E34">
        <w:rPr>
          <w:rFonts w:ascii="Times New Roman" w:hAnsi="Times New Roman" w:cs="Times New Roman"/>
          <w:sz w:val="24"/>
          <w:szCs w:val="24"/>
          <w:vertAlign w:val="superscript"/>
        </w:rPr>
        <w:t>2</w:t>
      </w:r>
      <w:r w:rsidR="006E7D05">
        <w:rPr>
          <w:rFonts w:ascii="Times New Roman" w:hAnsi="Times New Roman" w:cs="Times New Roman"/>
          <w:sz w:val="24"/>
          <w:szCs w:val="24"/>
        </w:rPr>
        <w:t xml:space="preserve">, </w:t>
      </w:r>
      <w:r w:rsidR="00D84E29" w:rsidRPr="00DD0341">
        <w:rPr>
          <w:rFonts w:ascii="Times New Roman" w:hAnsi="Times New Roman" w:cs="Times New Roman"/>
          <w:sz w:val="24"/>
          <w:szCs w:val="24"/>
        </w:rPr>
        <w:t xml:space="preserve">Peter M. </w:t>
      </w:r>
      <w:r w:rsidR="00D84E29" w:rsidRPr="00D84E29">
        <w:rPr>
          <w:rFonts w:ascii="Times New Roman" w:hAnsi="Times New Roman" w:cs="Times New Roman"/>
          <w:sz w:val="24"/>
          <w:szCs w:val="24"/>
        </w:rPr>
        <w:t>Brown</w:t>
      </w:r>
      <w:r w:rsidR="00A97E34">
        <w:rPr>
          <w:rFonts w:ascii="Times New Roman" w:hAnsi="Times New Roman" w:cs="Times New Roman"/>
          <w:sz w:val="24"/>
          <w:szCs w:val="24"/>
          <w:vertAlign w:val="superscript"/>
        </w:rPr>
        <w:t>4</w:t>
      </w:r>
      <w:r w:rsidR="00D84E29">
        <w:rPr>
          <w:rFonts w:ascii="Times New Roman" w:hAnsi="Times New Roman" w:cs="Times New Roman"/>
          <w:sz w:val="24"/>
          <w:szCs w:val="24"/>
        </w:rPr>
        <w:t xml:space="preserve">, </w:t>
      </w:r>
      <w:r w:rsidRPr="00D84E29">
        <w:rPr>
          <w:rFonts w:ascii="Times New Roman" w:hAnsi="Times New Roman" w:cs="Times New Roman"/>
          <w:sz w:val="24"/>
          <w:szCs w:val="24"/>
        </w:rPr>
        <w:t>Malcolm</w:t>
      </w:r>
      <w:r w:rsidRPr="00DD0341">
        <w:rPr>
          <w:rFonts w:ascii="Times New Roman" w:hAnsi="Times New Roman" w:cs="Times New Roman"/>
          <w:sz w:val="24"/>
          <w:szCs w:val="24"/>
        </w:rPr>
        <w:t xml:space="preserve"> North</w:t>
      </w:r>
      <w:r w:rsidR="00A97E34">
        <w:rPr>
          <w:rFonts w:ascii="Times New Roman" w:hAnsi="Times New Roman" w:cs="Times New Roman"/>
          <w:sz w:val="24"/>
          <w:szCs w:val="24"/>
          <w:vertAlign w:val="superscript"/>
        </w:rPr>
        <w:t>5</w:t>
      </w:r>
      <w:proofErr w:type="gramStart"/>
      <w:r w:rsidR="00A97E34">
        <w:rPr>
          <w:rFonts w:ascii="Times New Roman" w:hAnsi="Times New Roman" w:cs="Times New Roman"/>
          <w:sz w:val="24"/>
          <w:szCs w:val="24"/>
          <w:vertAlign w:val="superscript"/>
        </w:rPr>
        <w:t>,6</w:t>
      </w:r>
      <w:proofErr w:type="gramEnd"/>
    </w:p>
    <w:p w14:paraId="4DCA5A91" w14:textId="77777777" w:rsidR="00DD0341" w:rsidRPr="00DD0341" w:rsidRDefault="00DD0341" w:rsidP="00DD0341">
      <w:pPr>
        <w:pStyle w:val="NoSpacing"/>
        <w:spacing w:line="480" w:lineRule="auto"/>
        <w:rPr>
          <w:rFonts w:ascii="Times New Roman" w:hAnsi="Times New Roman" w:cs="Times New Roman"/>
          <w:sz w:val="24"/>
          <w:szCs w:val="24"/>
        </w:rPr>
      </w:pPr>
    </w:p>
    <w:p w14:paraId="382E99CA" w14:textId="50E73F7C" w:rsidR="00DD0341"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1</w:t>
      </w:r>
      <w:r w:rsidR="00DD0341" w:rsidRPr="00DD0341">
        <w:rPr>
          <w:rFonts w:ascii="Times New Roman" w:hAnsi="Times New Roman" w:cs="Times New Roman"/>
          <w:sz w:val="24"/>
          <w:szCs w:val="24"/>
        </w:rPr>
        <w:t>Center for Fire Research and Outreach, University of Cali</w:t>
      </w:r>
      <w:r w:rsidR="009E5214">
        <w:rPr>
          <w:rFonts w:ascii="Times New Roman" w:hAnsi="Times New Roman" w:cs="Times New Roman"/>
          <w:sz w:val="24"/>
          <w:szCs w:val="24"/>
        </w:rPr>
        <w:t>fornia, Berkeley, CA, 94720</w:t>
      </w:r>
      <w:r w:rsidR="00DD0341" w:rsidRPr="00DD0341">
        <w:rPr>
          <w:rFonts w:ascii="Times New Roman" w:hAnsi="Times New Roman" w:cs="Times New Roman"/>
          <w:sz w:val="24"/>
          <w:szCs w:val="24"/>
        </w:rPr>
        <w:t xml:space="preserve"> USA</w:t>
      </w:r>
    </w:p>
    <w:p w14:paraId="6ECEA0D0" w14:textId="73531F57" w:rsidR="00D84E29" w:rsidRDefault="00A97E34"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2</w:t>
      </w:r>
      <w:r w:rsidR="00D84E29" w:rsidRPr="00DD0341">
        <w:rPr>
          <w:rFonts w:ascii="Times New Roman" w:hAnsi="Times New Roman" w:cs="Times New Roman"/>
          <w:sz w:val="24"/>
          <w:szCs w:val="24"/>
        </w:rPr>
        <w:t>Ecosystem Sciences Division, Department of Environmental Science, Policy, and Management, University of California, Berkeley, CA, 94720 USA</w:t>
      </w:r>
    </w:p>
    <w:p w14:paraId="07FC41E1" w14:textId="6562A17C" w:rsidR="00D84E29" w:rsidRPr="00DD0341"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00D84E29" w:rsidRPr="00DD0341">
        <w:rPr>
          <w:rFonts w:ascii="Times New Roman" w:hAnsi="Times New Roman" w:cs="Times New Roman"/>
          <w:sz w:val="24"/>
          <w:szCs w:val="24"/>
        </w:rPr>
        <w:t>USDA Forest Service, Pacific Southwest Region,</w:t>
      </w:r>
      <w:r w:rsidR="00D84E29">
        <w:rPr>
          <w:rFonts w:ascii="Times New Roman" w:hAnsi="Times New Roman" w:cs="Times New Roman"/>
          <w:sz w:val="24"/>
          <w:szCs w:val="24"/>
        </w:rPr>
        <w:t xml:space="preserve"> Fire and Aviation Management,</w:t>
      </w:r>
      <w:r w:rsidR="00D84E29" w:rsidRPr="00DD0341">
        <w:rPr>
          <w:rFonts w:ascii="Times New Roman" w:hAnsi="Times New Roman" w:cs="Times New Roman"/>
          <w:sz w:val="24"/>
          <w:szCs w:val="24"/>
        </w:rPr>
        <w:t xml:space="preserve"> </w:t>
      </w:r>
      <w:r w:rsidR="00D84E29">
        <w:rPr>
          <w:rFonts w:ascii="Times New Roman" w:hAnsi="Times New Roman" w:cs="Times New Roman"/>
          <w:sz w:val="24"/>
          <w:szCs w:val="24"/>
        </w:rPr>
        <w:t>McClellan, CA 95652</w:t>
      </w:r>
      <w:r w:rsidR="00D84E29" w:rsidRPr="00DD0341">
        <w:rPr>
          <w:rFonts w:ascii="Times New Roman" w:hAnsi="Times New Roman" w:cs="Times New Roman"/>
          <w:sz w:val="24"/>
          <w:szCs w:val="24"/>
        </w:rPr>
        <w:t>, USA.</w:t>
      </w:r>
    </w:p>
    <w:p w14:paraId="73780105" w14:textId="6733A61F" w:rsidR="00DD0341" w:rsidRDefault="00A97E34" w:rsidP="00DD0341">
      <w:pPr>
        <w:pStyle w:val="NoSpacing"/>
        <w:spacing w:line="480" w:lineRule="auto"/>
        <w:rPr>
          <w:rFonts w:ascii="Times New Roman" w:hAnsi="Times New Roman" w:cs="Times New Roman"/>
          <w:sz w:val="24"/>
          <w:szCs w:val="24"/>
        </w:rPr>
      </w:pPr>
      <w:r w:rsidRPr="00A97E34">
        <w:rPr>
          <w:rFonts w:ascii="Times New Roman" w:hAnsi="Times New Roman" w:cs="Times New Roman"/>
          <w:sz w:val="24"/>
          <w:szCs w:val="24"/>
          <w:vertAlign w:val="superscript"/>
        </w:rPr>
        <w:t>4</w:t>
      </w:r>
      <w:r w:rsidR="00DD0341" w:rsidRPr="00DD0341">
        <w:rPr>
          <w:rFonts w:ascii="Times New Roman" w:hAnsi="Times New Roman" w:cs="Times New Roman"/>
          <w:sz w:val="24"/>
          <w:szCs w:val="24"/>
        </w:rPr>
        <w:t>Rocky Mountain Tree-Ring Research, 2901 Moore Lane, Ft Collins, CO 80526, USA</w:t>
      </w:r>
    </w:p>
    <w:p w14:paraId="031E5AE6" w14:textId="28009B9A" w:rsidR="00A97E34"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5</w:t>
      </w:r>
      <w:r w:rsidRPr="00DD0341">
        <w:rPr>
          <w:rFonts w:ascii="Times New Roman" w:hAnsi="Times New Roman" w:cs="Times New Roman"/>
          <w:sz w:val="24"/>
          <w:szCs w:val="24"/>
        </w:rPr>
        <w:t>USDA Forest Service, Pacific Southwest Research Station, Davis, CA, 95618, USA</w:t>
      </w:r>
    </w:p>
    <w:p w14:paraId="5DCC0411" w14:textId="77777777" w:rsidR="00D84E29" w:rsidRPr="00DD0341" w:rsidRDefault="00D84E29"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6</w:t>
      </w:r>
      <w:r w:rsidRPr="00DD0341">
        <w:rPr>
          <w:rFonts w:ascii="Times New Roman" w:hAnsi="Times New Roman" w:cs="Times New Roman"/>
          <w:sz w:val="24"/>
          <w:szCs w:val="24"/>
        </w:rPr>
        <w:t>Department of Plant Sciences, University of California, Davis, CA 95616, USA</w:t>
      </w:r>
    </w:p>
    <w:p w14:paraId="7AAD08F2" w14:textId="72BBB6EF" w:rsidR="00DD0341" w:rsidRPr="00DD0341" w:rsidRDefault="00DD0341" w:rsidP="00DD0341">
      <w:pPr>
        <w:pStyle w:val="NoSpacing"/>
        <w:spacing w:line="480" w:lineRule="auto"/>
        <w:rPr>
          <w:rFonts w:ascii="Times New Roman" w:hAnsi="Times New Roman" w:cs="Times New Roman"/>
          <w:sz w:val="24"/>
          <w:szCs w:val="24"/>
        </w:rPr>
      </w:pPr>
    </w:p>
    <w:p w14:paraId="5B3D351B" w14:textId="77777777" w:rsidR="00DD0341" w:rsidRPr="00DD0341" w:rsidRDefault="00DD0341" w:rsidP="00DD0341">
      <w:pPr>
        <w:pStyle w:val="NoSpacing"/>
        <w:spacing w:line="480" w:lineRule="auto"/>
        <w:rPr>
          <w:rFonts w:ascii="Times New Roman" w:hAnsi="Times New Roman" w:cs="Times New Roman"/>
          <w:sz w:val="24"/>
          <w:szCs w:val="24"/>
        </w:rPr>
      </w:pPr>
      <w:r w:rsidRPr="00DD0341">
        <w:rPr>
          <w:rFonts w:ascii="Times New Roman" w:hAnsi="Times New Roman" w:cs="Times New Roman"/>
          <w:sz w:val="24"/>
          <w:szCs w:val="24"/>
        </w:rPr>
        <w:t>*Author to whom correspondence should be addressed: e-mail: bcollins@berkeley.edu</w:t>
      </w:r>
    </w:p>
    <w:p w14:paraId="52EC31F8" w14:textId="77777777" w:rsidR="009609D6" w:rsidRDefault="009609D6">
      <w:pPr>
        <w:rPr>
          <w:rFonts w:ascii="Times New Roman" w:hAnsi="Times New Roman" w:cs="Times New Roman"/>
          <w:b/>
          <w:sz w:val="24"/>
          <w:szCs w:val="24"/>
        </w:rPr>
      </w:pPr>
      <w:r>
        <w:rPr>
          <w:rFonts w:ascii="Times New Roman" w:hAnsi="Times New Roman" w:cs="Times New Roman"/>
          <w:b/>
          <w:sz w:val="24"/>
          <w:szCs w:val="24"/>
        </w:rPr>
        <w:br w:type="page"/>
      </w:r>
    </w:p>
    <w:p w14:paraId="562B3D20" w14:textId="77DF772F"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Abstract</w:t>
      </w:r>
    </w:p>
    <w:p w14:paraId="0A807142" w14:textId="709C3A9B"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Context</w:t>
      </w:r>
      <w:r>
        <w:rPr>
          <w:rFonts w:ascii="Times New Roman" w:hAnsi="Times New Roman" w:cs="Times New Roman"/>
          <w:sz w:val="24"/>
          <w:szCs w:val="24"/>
        </w:rPr>
        <w:t xml:space="preserve">: </w:t>
      </w:r>
      <w:r w:rsidR="00FD303B">
        <w:rPr>
          <w:rFonts w:ascii="Times New Roman" w:hAnsi="Times New Roman" w:cs="Times New Roman"/>
          <w:sz w:val="24"/>
          <w:szCs w:val="24"/>
        </w:rPr>
        <w:t>The proportion of fire area that experienced stand-replacing fire effects is an important attribute of individual fires and fire regimes</w:t>
      </w:r>
      <w:r w:rsidR="00EB26A3">
        <w:rPr>
          <w:rFonts w:ascii="Times New Roman" w:hAnsi="Times New Roman" w:cs="Times New Roman"/>
          <w:sz w:val="24"/>
          <w:szCs w:val="24"/>
        </w:rPr>
        <w:t xml:space="preserve"> in forests</w:t>
      </w:r>
      <w:r w:rsidR="00FD303B">
        <w:rPr>
          <w:rFonts w:ascii="Times New Roman" w:hAnsi="Times New Roman" w:cs="Times New Roman"/>
          <w:sz w:val="24"/>
          <w:szCs w:val="24"/>
        </w:rPr>
        <w:t>. It has been used to group forest types into characteristic fire regimes, as well as to assess departure from historic</w:t>
      </w:r>
      <w:r w:rsidR="009609D6">
        <w:rPr>
          <w:rFonts w:ascii="Times New Roman" w:hAnsi="Times New Roman" w:cs="Times New Roman"/>
          <w:sz w:val="24"/>
          <w:szCs w:val="24"/>
        </w:rPr>
        <w:t>al fire</w:t>
      </w:r>
      <w:ins w:id="0" w:author="Jens Stevens" w:date="2017-04-30T21:00:00Z">
        <w:r w:rsidR="00DD23F3">
          <w:rPr>
            <w:rFonts w:ascii="Times New Roman" w:hAnsi="Times New Roman" w:cs="Times New Roman"/>
            <w:sz w:val="24"/>
            <w:szCs w:val="24"/>
          </w:rPr>
          <w:t xml:space="preserve"> regime</w:t>
        </w:r>
      </w:ins>
      <w:r w:rsidR="00FD303B">
        <w:rPr>
          <w:rFonts w:ascii="Times New Roman" w:hAnsi="Times New Roman" w:cs="Times New Roman"/>
          <w:sz w:val="24"/>
          <w:szCs w:val="24"/>
        </w:rPr>
        <w:t xml:space="preserve">s. However, relying on proportion alone </w:t>
      </w:r>
      <w:r w:rsidR="00FD303B" w:rsidRPr="00FD303B">
        <w:rPr>
          <w:rFonts w:ascii="Times New Roman" w:hAnsi="Times New Roman" w:cs="Times New Roman"/>
          <w:sz w:val="24"/>
          <w:szCs w:val="24"/>
        </w:rPr>
        <w:t xml:space="preserve">ignores important </w:t>
      </w:r>
      <w:r w:rsidR="00FD303B">
        <w:rPr>
          <w:rFonts w:ascii="Times New Roman" w:hAnsi="Times New Roman" w:cs="Times New Roman"/>
          <w:sz w:val="24"/>
          <w:szCs w:val="24"/>
        </w:rPr>
        <w:t>spatial characteristics of stand-replacing patches</w:t>
      </w:r>
      <w:r w:rsidR="00FD303B" w:rsidRPr="00FD303B">
        <w:rPr>
          <w:rFonts w:ascii="Times New Roman" w:hAnsi="Times New Roman" w:cs="Times New Roman"/>
          <w:sz w:val="24"/>
          <w:szCs w:val="24"/>
        </w:rPr>
        <w:t xml:space="preserve">, which can have a strong influence on post-fire vegetation dynamics. </w:t>
      </w:r>
    </w:p>
    <w:p w14:paraId="42C95B00" w14:textId="1CC05BAD"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Objectives</w:t>
      </w:r>
      <w:r>
        <w:rPr>
          <w:rFonts w:ascii="Times New Roman" w:hAnsi="Times New Roman" w:cs="Times New Roman"/>
          <w:sz w:val="24"/>
          <w:szCs w:val="24"/>
        </w:rPr>
        <w:t xml:space="preserve">: </w:t>
      </w:r>
      <w:r w:rsidR="00FD303B">
        <w:rPr>
          <w:rFonts w:ascii="Times New Roman" w:hAnsi="Times New Roman" w:cs="Times New Roman"/>
          <w:sz w:val="24"/>
          <w:szCs w:val="24"/>
        </w:rPr>
        <w:t>W</w:t>
      </w:r>
      <w:r w:rsidR="00FD303B" w:rsidRPr="00FD303B">
        <w:rPr>
          <w:rFonts w:ascii="Times New Roman" w:hAnsi="Times New Roman" w:cs="Times New Roman"/>
          <w:sz w:val="24"/>
          <w:szCs w:val="24"/>
        </w:rPr>
        <w:t xml:space="preserve">e propose a new more ecologically relevant approach for </w:t>
      </w:r>
      <w:r w:rsidR="009609D6">
        <w:rPr>
          <w:rFonts w:ascii="Times New Roman" w:hAnsi="Times New Roman" w:cs="Times New Roman"/>
          <w:sz w:val="24"/>
          <w:szCs w:val="24"/>
        </w:rPr>
        <w:t xml:space="preserve">characterizing </w:t>
      </w:r>
      <w:r w:rsidR="00AF1942">
        <w:rPr>
          <w:rFonts w:ascii="Times New Roman" w:hAnsi="Times New Roman" w:cs="Times New Roman"/>
          <w:sz w:val="24"/>
          <w:szCs w:val="24"/>
        </w:rPr>
        <w:t xml:space="preserve">spatial </w:t>
      </w:r>
      <w:r w:rsidR="009609D6">
        <w:rPr>
          <w:rFonts w:ascii="Times New Roman" w:hAnsi="Times New Roman" w:cs="Times New Roman"/>
          <w:sz w:val="24"/>
          <w:szCs w:val="24"/>
        </w:rPr>
        <w:t>patterns of</w:t>
      </w:r>
      <w:r w:rsidR="00FD303B">
        <w:rPr>
          <w:rFonts w:ascii="Times New Roman" w:hAnsi="Times New Roman" w:cs="Times New Roman"/>
          <w:sz w:val="24"/>
          <w:szCs w:val="24"/>
        </w:rPr>
        <w:t xml:space="preserve"> </w:t>
      </w:r>
      <w:r w:rsidR="001A636B">
        <w:rPr>
          <w:rFonts w:ascii="Times New Roman" w:hAnsi="Times New Roman" w:cs="Times New Roman"/>
          <w:sz w:val="24"/>
          <w:szCs w:val="24"/>
        </w:rPr>
        <w:t xml:space="preserve">stand-replacing </w:t>
      </w:r>
      <w:r w:rsidR="00AF1942">
        <w:rPr>
          <w:rFonts w:ascii="Times New Roman" w:hAnsi="Times New Roman" w:cs="Times New Roman"/>
          <w:sz w:val="24"/>
          <w:szCs w:val="24"/>
        </w:rPr>
        <w:t>patches to account for potential limitation of conifer seed dispersal</w:t>
      </w:r>
      <w:r>
        <w:rPr>
          <w:rFonts w:ascii="Times New Roman" w:hAnsi="Times New Roman" w:cs="Times New Roman"/>
          <w:sz w:val="24"/>
          <w:szCs w:val="24"/>
        </w:rPr>
        <w:t>.</w:t>
      </w:r>
    </w:p>
    <w:p w14:paraId="6B32C4D3" w14:textId="77777777"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Methods</w:t>
      </w:r>
      <w:r>
        <w:rPr>
          <w:rFonts w:ascii="Times New Roman" w:hAnsi="Times New Roman" w:cs="Times New Roman"/>
          <w:sz w:val="24"/>
          <w:szCs w:val="24"/>
        </w:rPr>
        <w:t xml:space="preserve">: </w:t>
      </w:r>
      <w:r w:rsidR="009609D6">
        <w:rPr>
          <w:rFonts w:ascii="Times New Roman" w:hAnsi="Times New Roman" w:cs="Times New Roman"/>
          <w:sz w:val="24"/>
          <w:szCs w:val="24"/>
        </w:rPr>
        <w:t xml:space="preserve">We applied a simple modified logistic function </w:t>
      </w:r>
      <w:r w:rsidR="009609D6" w:rsidRPr="009609D6">
        <w:rPr>
          <w:rFonts w:ascii="Times New Roman" w:hAnsi="Times New Roman" w:cs="Times New Roman"/>
          <w:sz w:val="24"/>
          <w:szCs w:val="24"/>
        </w:rPr>
        <w:t xml:space="preserve">to describe </w:t>
      </w:r>
      <w:r w:rsidR="009609D6">
        <w:rPr>
          <w:rFonts w:ascii="Times New Roman" w:hAnsi="Times New Roman" w:cs="Times New Roman"/>
          <w:sz w:val="24"/>
          <w:szCs w:val="24"/>
        </w:rPr>
        <w:t>the</w:t>
      </w:r>
      <w:r w:rsidR="009609D6" w:rsidRPr="009609D6">
        <w:rPr>
          <w:rFonts w:ascii="Times New Roman" w:hAnsi="Times New Roman" w:cs="Times New Roman"/>
          <w:sz w:val="24"/>
          <w:szCs w:val="24"/>
        </w:rPr>
        <w:t xml:space="preserve"> relationship between the proportion of total stand-replacing patch area and an interior</w:t>
      </w:r>
      <w:r w:rsidR="009609D6">
        <w:rPr>
          <w:rFonts w:ascii="Times New Roman" w:hAnsi="Times New Roman" w:cs="Times New Roman"/>
          <w:sz w:val="24"/>
          <w:szCs w:val="24"/>
        </w:rPr>
        <w:t xml:space="preserve"> buffer distance on</w:t>
      </w:r>
      <w:r w:rsidR="009609D6" w:rsidRPr="009609D6">
        <w:rPr>
          <w:rFonts w:ascii="Times New Roman" w:hAnsi="Times New Roman" w:cs="Times New Roman"/>
          <w:sz w:val="24"/>
          <w:szCs w:val="24"/>
        </w:rPr>
        <w:t xml:space="preserve"> stand-replacing patches</w:t>
      </w:r>
      <w:r>
        <w:rPr>
          <w:rFonts w:ascii="Times New Roman" w:hAnsi="Times New Roman" w:cs="Times New Roman"/>
          <w:sz w:val="24"/>
          <w:szCs w:val="24"/>
        </w:rPr>
        <w:t>.</w:t>
      </w:r>
    </w:p>
    <w:p w14:paraId="1D5411BA" w14:textId="35C7583A" w:rsidR="00E80B6A"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Results</w:t>
      </w:r>
      <w:r>
        <w:rPr>
          <w:rFonts w:ascii="Times New Roman" w:hAnsi="Times New Roman" w:cs="Times New Roman"/>
          <w:sz w:val="24"/>
          <w:szCs w:val="24"/>
        </w:rPr>
        <w:t xml:space="preserve">: </w:t>
      </w:r>
      <w:r w:rsidR="00AF1942">
        <w:rPr>
          <w:rFonts w:ascii="Times New Roman" w:hAnsi="Times New Roman" w:cs="Times New Roman"/>
          <w:sz w:val="24"/>
          <w:szCs w:val="24"/>
        </w:rPr>
        <w:t>This approach</w:t>
      </w:r>
      <w:r w:rsidR="009609D6">
        <w:rPr>
          <w:rFonts w:ascii="Times New Roman" w:hAnsi="Times New Roman" w:cs="Times New Roman"/>
          <w:sz w:val="24"/>
          <w:szCs w:val="24"/>
        </w:rPr>
        <w:t xml:space="preserve"> robustly distinguishes among different spatial configurations of stand-replacing area in both theoretical and actual fires</w:t>
      </w:r>
      <w:r w:rsidR="001A636B">
        <w:rPr>
          <w:rFonts w:ascii="Times New Roman" w:hAnsi="Times New Roman" w:cs="Times New Roman"/>
          <w:sz w:val="24"/>
          <w:szCs w:val="24"/>
        </w:rPr>
        <w:t>, and does so uniquely from commonly used descriptors of spatial configuration.</w:t>
      </w:r>
    </w:p>
    <w:p w14:paraId="53D4D92E" w14:textId="46C449AE" w:rsidR="00DD0341" w:rsidRDefault="00E80B6A" w:rsidP="00DD0341">
      <w:pPr>
        <w:pStyle w:val="NoSpacing"/>
        <w:spacing w:line="480" w:lineRule="auto"/>
        <w:rPr>
          <w:rFonts w:ascii="Times New Roman" w:hAnsi="Times New Roman" w:cs="Times New Roman"/>
          <w:sz w:val="24"/>
          <w:szCs w:val="24"/>
        </w:rPr>
      </w:pPr>
      <w:r w:rsidRPr="00E80B6A">
        <w:rPr>
          <w:rFonts w:ascii="Times New Roman" w:hAnsi="Times New Roman" w:cs="Times New Roman"/>
          <w:i/>
          <w:sz w:val="24"/>
          <w:szCs w:val="24"/>
        </w:rPr>
        <w:t>Conclusions</w:t>
      </w:r>
      <w:r>
        <w:rPr>
          <w:rFonts w:ascii="Times New Roman" w:hAnsi="Times New Roman" w:cs="Times New Roman"/>
          <w:sz w:val="24"/>
          <w:szCs w:val="24"/>
        </w:rPr>
        <w:t xml:space="preserve">: </w:t>
      </w:r>
      <w:r w:rsidR="00AF1942">
        <w:rPr>
          <w:rFonts w:ascii="Times New Roman" w:hAnsi="Times New Roman" w:cs="Times New Roman"/>
          <w:sz w:val="24"/>
          <w:szCs w:val="24"/>
        </w:rPr>
        <w:t>Our function</w:t>
      </w:r>
      <w:r w:rsidR="009609D6">
        <w:rPr>
          <w:rFonts w:ascii="Times New Roman" w:hAnsi="Times New Roman" w:cs="Times New Roman"/>
          <w:sz w:val="24"/>
          <w:szCs w:val="24"/>
        </w:rPr>
        <w:t xml:space="preserve"> can be calculated for</w:t>
      </w:r>
      <w:r w:rsidR="009609D6" w:rsidRPr="009609D6">
        <w:rPr>
          <w:rFonts w:ascii="Times New Roman" w:hAnsi="Times New Roman" w:cs="Times New Roman"/>
          <w:sz w:val="24"/>
          <w:szCs w:val="24"/>
        </w:rPr>
        <w:t xml:space="preserve"> </w:t>
      </w:r>
      <w:r w:rsidR="00AF1942">
        <w:rPr>
          <w:rFonts w:ascii="Times New Roman" w:hAnsi="Times New Roman" w:cs="Times New Roman"/>
          <w:sz w:val="24"/>
          <w:szCs w:val="24"/>
        </w:rPr>
        <w:t>multiple fires</w:t>
      </w:r>
      <w:r w:rsidR="009609D6" w:rsidRPr="009609D6">
        <w:rPr>
          <w:rFonts w:ascii="Times New Roman" w:hAnsi="Times New Roman" w:cs="Times New Roman"/>
          <w:sz w:val="24"/>
          <w:szCs w:val="24"/>
        </w:rPr>
        <w:t xml:space="preserve"> over a g</w:t>
      </w:r>
      <w:r w:rsidR="009609D6">
        <w:rPr>
          <w:rFonts w:ascii="Times New Roman" w:hAnsi="Times New Roman" w:cs="Times New Roman"/>
          <w:sz w:val="24"/>
          <w:szCs w:val="24"/>
        </w:rPr>
        <w:t xml:space="preserve">iven area, allowing </w:t>
      </w:r>
      <w:r w:rsidR="00AF1942">
        <w:rPr>
          <w:rFonts w:ascii="Times New Roman" w:hAnsi="Times New Roman" w:cs="Times New Roman"/>
          <w:sz w:val="24"/>
          <w:szCs w:val="24"/>
        </w:rPr>
        <w:t>for meaningful ecological</w:t>
      </w:r>
      <w:r w:rsidR="009609D6" w:rsidRPr="009609D6">
        <w:rPr>
          <w:rFonts w:ascii="Times New Roman" w:hAnsi="Times New Roman" w:cs="Times New Roman"/>
          <w:sz w:val="24"/>
          <w:szCs w:val="24"/>
        </w:rPr>
        <w:t xml:space="preserve"> comparisons </w:t>
      </w:r>
      <w:r w:rsidR="00AF1942">
        <w:rPr>
          <w:rFonts w:ascii="Times New Roman" w:hAnsi="Times New Roman" w:cs="Times New Roman"/>
          <w:sz w:val="24"/>
          <w:szCs w:val="24"/>
        </w:rPr>
        <w:t>of stand-replacing effects among different</w:t>
      </w:r>
      <w:r w:rsidR="009609D6" w:rsidRPr="009609D6">
        <w:rPr>
          <w:rFonts w:ascii="Times New Roman" w:hAnsi="Times New Roman" w:cs="Times New Roman"/>
          <w:sz w:val="24"/>
          <w:szCs w:val="24"/>
        </w:rPr>
        <w:t xml:space="preserve"> fires and </w:t>
      </w:r>
      <w:r w:rsidR="00AF1942">
        <w:rPr>
          <w:rFonts w:ascii="Times New Roman" w:hAnsi="Times New Roman" w:cs="Times New Roman"/>
          <w:sz w:val="24"/>
          <w:szCs w:val="24"/>
        </w:rPr>
        <w:t>r</w:t>
      </w:r>
      <w:r w:rsidR="009609D6" w:rsidRPr="009609D6">
        <w:rPr>
          <w:rFonts w:ascii="Times New Roman" w:hAnsi="Times New Roman" w:cs="Times New Roman"/>
          <w:sz w:val="24"/>
          <w:szCs w:val="24"/>
        </w:rPr>
        <w:t>egions</w:t>
      </w:r>
      <w:r w:rsidR="009609D6">
        <w:rPr>
          <w:rFonts w:ascii="Times New Roman" w:hAnsi="Times New Roman" w:cs="Times New Roman"/>
          <w:sz w:val="24"/>
          <w:szCs w:val="24"/>
        </w:rPr>
        <w:t>.</w:t>
      </w:r>
    </w:p>
    <w:p w14:paraId="40E685F7" w14:textId="77777777" w:rsidR="00126EEB" w:rsidRDefault="00126EEB" w:rsidP="00126EEB">
      <w:pPr>
        <w:spacing w:after="0" w:line="480" w:lineRule="auto"/>
        <w:rPr>
          <w:rFonts w:ascii="Times New Roman" w:hAnsi="Times New Roman" w:cs="Times New Roman"/>
          <w:sz w:val="24"/>
          <w:szCs w:val="24"/>
        </w:rPr>
      </w:pPr>
    </w:p>
    <w:p w14:paraId="2B7C6E9A" w14:textId="77777777" w:rsidR="00692FCC" w:rsidRDefault="00126EEB" w:rsidP="00126EEB">
      <w:pPr>
        <w:spacing w:after="0" w:line="480" w:lineRule="auto"/>
        <w:rPr>
          <w:rFonts w:ascii="Times New Roman" w:hAnsi="Times New Roman" w:cs="Times New Roman"/>
          <w:sz w:val="24"/>
          <w:szCs w:val="24"/>
        </w:rPr>
      </w:pPr>
      <w:r w:rsidRPr="00126EEB">
        <w:rPr>
          <w:rFonts w:ascii="Times New Roman" w:hAnsi="Times New Roman" w:cs="Times New Roman"/>
          <w:b/>
          <w:sz w:val="24"/>
          <w:szCs w:val="24"/>
        </w:rPr>
        <w:t>Keywords</w:t>
      </w:r>
      <w:r>
        <w:rPr>
          <w:rFonts w:ascii="Times New Roman" w:hAnsi="Times New Roman" w:cs="Times New Roman"/>
          <w:sz w:val="24"/>
          <w:szCs w:val="24"/>
        </w:rPr>
        <w:t>: stand replacing patches, high severity, fire severity, fire ecology</w:t>
      </w:r>
    </w:p>
    <w:p w14:paraId="7983831B" w14:textId="77777777" w:rsidR="00692FCC" w:rsidRDefault="00692FCC" w:rsidP="00126EEB">
      <w:pPr>
        <w:spacing w:after="0" w:line="480" w:lineRule="auto"/>
        <w:rPr>
          <w:rFonts w:ascii="Times New Roman" w:hAnsi="Times New Roman" w:cs="Times New Roman"/>
          <w:sz w:val="24"/>
          <w:szCs w:val="24"/>
        </w:rPr>
      </w:pPr>
      <w:r>
        <w:rPr>
          <w:rFonts w:ascii="Times New Roman" w:hAnsi="Times New Roman" w:cs="Times New Roman"/>
          <w:sz w:val="24"/>
          <w:szCs w:val="24"/>
        </w:rPr>
        <w:t>Number of words (body, no abstract or references): 3500 total</w:t>
      </w:r>
    </w:p>
    <w:p w14:paraId="279C8A69" w14:textId="45498CD5" w:rsidR="00DD0341" w:rsidRPr="00D948F4" w:rsidRDefault="00DD0341" w:rsidP="00126EEB">
      <w:pPr>
        <w:spacing w:after="0" w:line="480" w:lineRule="auto"/>
        <w:rPr>
          <w:rFonts w:ascii="Times New Roman" w:hAnsi="Times New Roman" w:cs="Times New Roman"/>
          <w:sz w:val="24"/>
          <w:szCs w:val="24"/>
        </w:rPr>
      </w:pPr>
      <w:r w:rsidRPr="00D948F4">
        <w:rPr>
          <w:rFonts w:ascii="Times New Roman" w:hAnsi="Times New Roman" w:cs="Times New Roman"/>
          <w:sz w:val="24"/>
          <w:szCs w:val="24"/>
        </w:rPr>
        <w:br w:type="page"/>
      </w:r>
    </w:p>
    <w:p w14:paraId="3B76A9AC" w14:textId="3F538579"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Introduction</w:t>
      </w:r>
    </w:p>
    <w:p w14:paraId="43807C8B" w14:textId="1B09EF81" w:rsidR="0064590C" w:rsidRDefault="003C1FA5"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747A6D">
        <w:rPr>
          <w:rFonts w:ascii="Times New Roman" w:hAnsi="Times New Roman" w:cs="Times New Roman"/>
          <w:sz w:val="24"/>
          <w:szCs w:val="24"/>
        </w:rPr>
        <w:t xml:space="preserve">Fire </w:t>
      </w:r>
      <w:r w:rsidR="004D7C2E">
        <w:rPr>
          <w:rFonts w:ascii="Times New Roman" w:hAnsi="Times New Roman" w:cs="Times New Roman"/>
          <w:sz w:val="24"/>
          <w:szCs w:val="24"/>
        </w:rPr>
        <w:t>ef</w:t>
      </w:r>
      <w:r w:rsidR="009C518E">
        <w:rPr>
          <w:rFonts w:ascii="Times New Roman" w:hAnsi="Times New Roman" w:cs="Times New Roman"/>
          <w:sz w:val="24"/>
          <w:szCs w:val="24"/>
        </w:rPr>
        <w:t>fects</w:t>
      </w:r>
      <w:r w:rsidR="00462DEB">
        <w:rPr>
          <w:rFonts w:ascii="Times New Roman" w:hAnsi="Times New Roman" w:cs="Times New Roman"/>
          <w:sz w:val="24"/>
          <w:szCs w:val="24"/>
        </w:rPr>
        <w:t xml:space="preserve"> on</w:t>
      </w:r>
      <w:r w:rsidR="00747A6D">
        <w:rPr>
          <w:rFonts w:ascii="Times New Roman" w:hAnsi="Times New Roman" w:cs="Times New Roman"/>
          <w:sz w:val="24"/>
          <w:szCs w:val="24"/>
        </w:rPr>
        <w:t xml:space="preserve"> vegetation can vary considerably</w:t>
      </w:r>
      <w:r w:rsidR="00BC2FBE">
        <w:rPr>
          <w:rFonts w:ascii="Times New Roman" w:hAnsi="Times New Roman" w:cs="Times New Roman"/>
          <w:sz w:val="24"/>
          <w:szCs w:val="24"/>
        </w:rPr>
        <w:t xml:space="preserve"> </w:t>
      </w:r>
      <w:r w:rsidR="009C518E">
        <w:rPr>
          <w:rFonts w:ascii="Times New Roman" w:hAnsi="Times New Roman" w:cs="Times New Roman"/>
          <w:sz w:val="24"/>
          <w:szCs w:val="24"/>
        </w:rPr>
        <w:t>within individual wildland</w:t>
      </w:r>
      <w:r w:rsidR="00BC2FBE">
        <w:rPr>
          <w:rFonts w:ascii="Times New Roman" w:hAnsi="Times New Roman" w:cs="Times New Roman"/>
          <w:sz w:val="24"/>
          <w:szCs w:val="24"/>
        </w:rPr>
        <w:t xml:space="preserve"> fires</w:t>
      </w:r>
      <w:r w:rsidR="004D7C2E">
        <w:rPr>
          <w:rFonts w:ascii="Times New Roman" w:hAnsi="Times New Roman" w:cs="Times New Roman"/>
          <w:sz w:val="24"/>
          <w:szCs w:val="24"/>
        </w:rPr>
        <w:t xml:space="preserve">, owing to </w:t>
      </w:r>
      <w:r w:rsidR="00BC2FBE">
        <w:rPr>
          <w:rFonts w:ascii="Times New Roman" w:hAnsi="Times New Roman" w:cs="Times New Roman"/>
          <w:sz w:val="24"/>
          <w:szCs w:val="24"/>
        </w:rPr>
        <w:t xml:space="preserve">underlying </w:t>
      </w:r>
      <w:r w:rsidR="00C30449">
        <w:rPr>
          <w:rFonts w:ascii="Times New Roman" w:hAnsi="Times New Roman" w:cs="Times New Roman"/>
          <w:sz w:val="24"/>
          <w:szCs w:val="24"/>
        </w:rPr>
        <w:t>variability in</w:t>
      </w:r>
      <w:r w:rsidR="00EB336C">
        <w:rPr>
          <w:rFonts w:ascii="Times New Roman" w:hAnsi="Times New Roman" w:cs="Times New Roman"/>
          <w:sz w:val="24"/>
          <w:szCs w:val="24"/>
        </w:rPr>
        <w:t xml:space="preserve"> fuel (vegetation</w:t>
      </w:r>
      <w:r w:rsidR="00644563">
        <w:rPr>
          <w:rFonts w:ascii="Times New Roman" w:hAnsi="Times New Roman" w:cs="Times New Roman"/>
          <w:sz w:val="24"/>
          <w:szCs w:val="24"/>
        </w:rPr>
        <w:t>)</w:t>
      </w:r>
      <w:r w:rsidR="004D7C2E">
        <w:rPr>
          <w:rFonts w:ascii="Times New Roman" w:hAnsi="Times New Roman" w:cs="Times New Roman"/>
          <w:sz w:val="24"/>
          <w:szCs w:val="24"/>
        </w:rPr>
        <w:t xml:space="preserve"> and topography</w:t>
      </w:r>
      <w:r w:rsidR="00C30449">
        <w:rPr>
          <w:rFonts w:ascii="Times New Roman" w:hAnsi="Times New Roman" w:cs="Times New Roman"/>
          <w:sz w:val="24"/>
          <w:szCs w:val="24"/>
        </w:rPr>
        <w:t xml:space="preserve"> throughout </w:t>
      </w:r>
      <w:r w:rsidR="00747A6D">
        <w:rPr>
          <w:rFonts w:ascii="Times New Roman" w:hAnsi="Times New Roman" w:cs="Times New Roman"/>
          <w:sz w:val="24"/>
          <w:szCs w:val="24"/>
        </w:rPr>
        <w:t>many</w:t>
      </w:r>
      <w:r w:rsidR="009C518E">
        <w:rPr>
          <w:rFonts w:ascii="Times New Roman" w:hAnsi="Times New Roman" w:cs="Times New Roman"/>
          <w:sz w:val="24"/>
          <w:szCs w:val="24"/>
        </w:rPr>
        <w:t xml:space="preserve"> landscapes, and to fluctuations in weather at the time of burning</w:t>
      </w:r>
      <w:r w:rsidR="004D7C2E">
        <w:rPr>
          <w:rFonts w:ascii="Times New Roman" w:hAnsi="Times New Roman" w:cs="Times New Roman"/>
          <w:sz w:val="24"/>
          <w:szCs w:val="24"/>
        </w:rPr>
        <w:t>.</w:t>
      </w:r>
      <w:r w:rsidR="00747A6D">
        <w:rPr>
          <w:rFonts w:ascii="Times New Roman" w:hAnsi="Times New Roman" w:cs="Times New Roman"/>
          <w:sz w:val="24"/>
          <w:szCs w:val="24"/>
        </w:rPr>
        <w:t xml:space="preserve"> The term fire severity is often used to capture these effects, which is generally </w:t>
      </w:r>
      <w:r w:rsidR="008D3716" w:rsidRPr="008D3716">
        <w:rPr>
          <w:rFonts w:ascii="Times New Roman" w:hAnsi="Times New Roman" w:cs="Times New Roman"/>
          <w:sz w:val="24"/>
          <w:szCs w:val="24"/>
        </w:rPr>
        <w:t xml:space="preserve">defined </w:t>
      </w:r>
      <w:r w:rsidR="00462DEB">
        <w:rPr>
          <w:rFonts w:ascii="Times New Roman" w:hAnsi="Times New Roman" w:cs="Times New Roman"/>
          <w:sz w:val="24"/>
          <w:szCs w:val="24"/>
        </w:rPr>
        <w:t>as the amount of dominant</w:t>
      </w:r>
      <w:r w:rsidR="008D3716" w:rsidRPr="008D3716">
        <w:rPr>
          <w:rFonts w:ascii="Times New Roman" w:hAnsi="Times New Roman" w:cs="Times New Roman"/>
          <w:sz w:val="24"/>
          <w:szCs w:val="24"/>
        </w:rPr>
        <w:t xml:space="preserve"> vegetation killed or</w:t>
      </w:r>
      <w:r w:rsidR="008D3716">
        <w:rPr>
          <w:rFonts w:ascii="Times New Roman" w:hAnsi="Times New Roman" w:cs="Times New Roman"/>
          <w:sz w:val="24"/>
          <w:szCs w:val="24"/>
        </w:rPr>
        <w:t xml:space="preserve"> consumed by fire</w:t>
      </w:r>
      <w:r w:rsidR="00747A6D">
        <w:rPr>
          <w:rFonts w:ascii="Times New Roman" w:hAnsi="Times New Roman" w:cs="Times New Roman"/>
          <w:sz w:val="24"/>
          <w:szCs w:val="24"/>
        </w:rPr>
        <w:t>.</w:t>
      </w:r>
      <w:r w:rsidR="008D3716">
        <w:rPr>
          <w:rFonts w:ascii="Times New Roman" w:hAnsi="Times New Roman" w:cs="Times New Roman"/>
          <w:sz w:val="24"/>
          <w:szCs w:val="24"/>
        </w:rPr>
        <w:t xml:space="preserve"> </w:t>
      </w:r>
      <w:r w:rsidR="00747A6D" w:rsidRPr="008D3716">
        <w:rPr>
          <w:rFonts w:ascii="Times New Roman" w:hAnsi="Times New Roman" w:cs="Times New Roman"/>
          <w:sz w:val="24"/>
          <w:szCs w:val="24"/>
        </w:rPr>
        <w:t xml:space="preserve">In forests, </w:t>
      </w:r>
      <w:r w:rsidR="00747A6D">
        <w:rPr>
          <w:rFonts w:ascii="Times New Roman" w:hAnsi="Times New Roman" w:cs="Times New Roman"/>
          <w:sz w:val="24"/>
          <w:szCs w:val="24"/>
        </w:rPr>
        <w:t xml:space="preserve">understanding spatial patterns of fire severity </w:t>
      </w:r>
      <w:r w:rsidR="008D3716">
        <w:rPr>
          <w:rFonts w:ascii="Times New Roman" w:hAnsi="Times New Roman" w:cs="Times New Roman"/>
          <w:sz w:val="24"/>
          <w:szCs w:val="24"/>
        </w:rPr>
        <w:t>is critical because</w:t>
      </w:r>
      <w:r w:rsidR="00747A6D">
        <w:rPr>
          <w:rFonts w:ascii="Times New Roman" w:hAnsi="Times New Roman" w:cs="Times New Roman"/>
          <w:sz w:val="24"/>
          <w:szCs w:val="24"/>
        </w:rPr>
        <w:t xml:space="preserve"> overstory tree mortality</w:t>
      </w:r>
      <w:r w:rsidR="008D3716" w:rsidRPr="008D3716">
        <w:rPr>
          <w:rFonts w:ascii="Times New Roman" w:hAnsi="Times New Roman" w:cs="Times New Roman"/>
          <w:sz w:val="24"/>
          <w:szCs w:val="24"/>
        </w:rPr>
        <w:t xml:space="preserve"> can lead to a cascade of related ecological e</w:t>
      </w:r>
      <w:r w:rsidR="008D3716">
        <w:rPr>
          <w:rFonts w:ascii="Times New Roman" w:hAnsi="Times New Roman" w:cs="Times New Roman"/>
          <w:sz w:val="24"/>
          <w:szCs w:val="24"/>
        </w:rPr>
        <w:t xml:space="preserve">ffects </w:t>
      </w:r>
      <w:r w:rsidR="008D3716">
        <w:rPr>
          <w:rFonts w:ascii="Times New Roman" w:hAnsi="Times New Roman" w:cs="Times New Roman"/>
          <w:sz w:val="24"/>
          <w:szCs w:val="24"/>
        </w:rPr>
        <w:fldChar w:fldCharType="begin"/>
      </w:r>
      <w:r w:rsidR="008D3716">
        <w:rPr>
          <w:rFonts w:ascii="Times New Roman" w:hAnsi="Times New Roman" w:cs="Times New Roman"/>
          <w:sz w:val="24"/>
          <w:szCs w:val="24"/>
        </w:rPr>
        <w:instrText xml:space="preserve"> ADDIN EN.CITE &lt;EndNote&gt;&lt;Cite&gt;&lt;Author&gt;Swanson&lt;/Author&gt;&lt;Year&gt;2011&lt;/Year&gt;&lt;RecNum&gt;737&lt;/RecNum&gt;&lt;DisplayText&gt;(Swanson et al. 2011)&lt;/DisplayText&gt;&lt;record&gt;&lt;rec-number&gt;737&lt;/rec-number&gt;&lt;foreign-keys&gt;&lt;key app="EN" db-id="tre00sewcs55d2e0szppfpa0paptvstsvzt9" timestamp="0"&gt;737&lt;/key&gt;&lt;/foreign-keys&gt;&lt;ref-type name="Journal Article"&gt;17&lt;/ref-type&gt;&lt;contributors&gt;&lt;authors&gt;&lt;author&gt;Swanson, M. E.&lt;/author&gt;&lt;author&gt;Franklin, J. F.&lt;/author&gt;&lt;author&gt;Beschta, R. L&lt;/author&gt;&lt;author&gt;Crisafulli, C. M.&lt;/author&gt;&lt;author&gt;Dellasala, D. A.&lt;/author&gt;&lt;author&gt;Hutto, R. L.&lt;/author&gt;&lt;author&gt;Lindenmayer, D. B.&lt;/author&gt;&lt;author&gt;Swanson, F. J.&lt;/author&gt;&lt;/authors&gt;&lt;/contributors&gt;&lt;titles&gt;&lt;title&gt;The forgotten stage of forest succession: early-successional ecosystems on forest sites&lt;/title&gt;&lt;secondary-title&gt;Frontiers in Ecology and the Environment&lt;/secondary-title&gt;&lt;alt-title&gt;Front. Ecol. Environ.&lt;/alt-title&gt;&lt;short-title&gt;paper/digital&lt;/short-title&gt;&lt;/titles&gt;&lt;periodical&gt;&lt;full-title&gt;Frontiers in Ecology and the Environment&lt;/full-title&gt;&lt;abbr-1&gt;Front. Ecol. Environ.&lt;/abbr-1&gt;&lt;/periodical&gt;&lt;alt-periodical&gt;&lt;full-title&gt;Frontiers in Ecology and the Environment&lt;/full-title&gt;&lt;abbr-1&gt;Front. Ecol. Environ.&lt;/abbr-1&gt;&lt;/alt-periodical&gt;&lt;pages&gt;117-125&lt;/pages&gt;&lt;volume&gt;9&lt;/volume&gt;&lt;number&gt;2&lt;/number&gt;&lt;dates&gt;&lt;year&gt;2011&lt;/year&gt;&lt;/dates&gt;&lt;urls&gt;&lt;/urls&gt;&lt;/record&gt;&lt;/Cite&gt;&lt;/EndNote&gt;</w:instrText>
      </w:r>
      <w:r w:rsidR="008D3716">
        <w:rPr>
          <w:rFonts w:ascii="Times New Roman" w:hAnsi="Times New Roman" w:cs="Times New Roman"/>
          <w:sz w:val="24"/>
          <w:szCs w:val="24"/>
        </w:rPr>
        <w:fldChar w:fldCharType="separate"/>
      </w:r>
      <w:r w:rsidR="008D3716">
        <w:rPr>
          <w:rFonts w:ascii="Times New Roman" w:hAnsi="Times New Roman" w:cs="Times New Roman"/>
          <w:noProof/>
          <w:sz w:val="24"/>
          <w:szCs w:val="24"/>
        </w:rPr>
        <w:t>(Swanson et al. 2011)</w:t>
      </w:r>
      <w:r w:rsidR="008D3716">
        <w:rPr>
          <w:rFonts w:ascii="Times New Roman" w:hAnsi="Times New Roman" w:cs="Times New Roman"/>
          <w:sz w:val="24"/>
          <w:szCs w:val="24"/>
        </w:rPr>
        <w:fldChar w:fldCharType="end"/>
      </w:r>
      <w:r w:rsidR="008D3716">
        <w:rPr>
          <w:rFonts w:ascii="Times New Roman" w:hAnsi="Times New Roman" w:cs="Times New Roman"/>
          <w:sz w:val="24"/>
          <w:szCs w:val="24"/>
        </w:rPr>
        <w:t>. Fire-caused t</w:t>
      </w:r>
      <w:r w:rsidR="00747A6D">
        <w:rPr>
          <w:rFonts w:ascii="Times New Roman" w:hAnsi="Times New Roman" w:cs="Times New Roman"/>
          <w:sz w:val="24"/>
          <w:szCs w:val="24"/>
        </w:rPr>
        <w:t>ree mortality</w:t>
      </w:r>
      <w:r w:rsidR="008D3716" w:rsidRPr="008D3716">
        <w:rPr>
          <w:rFonts w:ascii="Times New Roman" w:hAnsi="Times New Roman" w:cs="Times New Roman"/>
          <w:sz w:val="24"/>
          <w:szCs w:val="24"/>
        </w:rPr>
        <w:t xml:space="preserve"> is a binary pro</w:t>
      </w:r>
      <w:r w:rsidR="008D3716">
        <w:rPr>
          <w:rFonts w:ascii="Times New Roman" w:hAnsi="Times New Roman" w:cs="Times New Roman"/>
          <w:sz w:val="24"/>
          <w:szCs w:val="24"/>
        </w:rPr>
        <w:t>cess (a tree is either killed or</w:t>
      </w:r>
      <w:r w:rsidR="008D3716" w:rsidRPr="008D3716">
        <w:rPr>
          <w:rFonts w:ascii="Times New Roman" w:hAnsi="Times New Roman" w:cs="Times New Roman"/>
          <w:sz w:val="24"/>
          <w:szCs w:val="24"/>
        </w:rPr>
        <w:t xml:space="preserve"> not), but the nature of fire spread dictates that trees are often killed in conti</w:t>
      </w:r>
      <w:r w:rsidR="00747A6D">
        <w:rPr>
          <w:rFonts w:ascii="Times New Roman" w:hAnsi="Times New Roman" w:cs="Times New Roman"/>
          <w:sz w:val="24"/>
          <w:szCs w:val="24"/>
        </w:rPr>
        <w:t xml:space="preserve">guous patches of varying sizes </w:t>
      </w:r>
      <w:r w:rsidR="00747A6D">
        <w:rPr>
          <w:rFonts w:ascii="Times New Roman" w:hAnsi="Times New Roman" w:cs="Times New Roman"/>
          <w:sz w:val="24"/>
          <w:szCs w:val="24"/>
        </w:rPr>
        <w:fldChar w:fldCharType="begin"/>
      </w:r>
      <w:r w:rsidR="00747A6D">
        <w:rPr>
          <w:rFonts w:ascii="Times New Roman" w:hAnsi="Times New Roman" w:cs="Times New Roman"/>
          <w:sz w:val="24"/>
          <w:szCs w:val="24"/>
        </w:rPr>
        <w:instrText xml:space="preserve"> ADDIN EN.CITE &lt;EndNote&gt;&lt;Cite&gt;&lt;Author&gt;van Wagtendonk&lt;/Author&gt;&lt;Year&gt;2006&lt;/Year&gt;&lt;RecNum&gt;464&lt;/RecNum&gt;&lt;DisplayText&gt;(van Wagtendonk 2006)&lt;/DisplayText&gt;&lt;record&gt;&lt;rec-number&gt;464&lt;/rec-number&gt;&lt;foreign-keys&gt;&lt;key app="EN" db-id="tre00sewcs55d2e0szppfpa0paptvstsvzt9" timestamp="0"&gt;464&lt;/key&gt;&lt;/foreign-keys&gt;&lt;ref-type name="Book Section"&gt;5&lt;/ref-type&gt;&lt;contributors&gt;&lt;authors&gt;&lt;author&gt;van Wagtendonk, J. W.&lt;/author&gt;&lt;/authors&gt;&lt;secondary-authors&gt;&lt;author&gt;Sugihara, N. G.&lt;/author&gt;&lt;author&gt;van Wagtendonk, J. W.&lt;/author&gt;&lt;author&gt;Shaffer, K. E.&lt;/author&gt;&lt;author&gt;Fites-Kaufman, J. A.&lt;/author&gt;&lt;author&gt;Thode, A. E.&lt;/author&gt;&lt;/secondary-authors&gt;&lt;/contributors&gt;&lt;titles&gt;&lt;title&gt;Fire as a physical process&lt;/title&gt;&lt;secondary-title&gt;Fire in California&amp;apos;s ecosystems&lt;/secondary-title&gt;&lt;short-title&gt;book&lt;/short-title&gt;&lt;/titles&gt;&lt;pages&gt;38-57&lt;/pages&gt;&lt;dates&gt;&lt;year&gt;2006&lt;/year&gt;&lt;/dates&gt;&lt;pub-location&gt;Berkeley, California, USA&lt;/pub-location&gt;&lt;publisher&gt;University of California Press&lt;/publisher&gt;&lt;urls&gt;&lt;/urls&gt;&lt;/record&gt;&lt;/Cite&gt;&lt;/EndNote&gt;</w:instrText>
      </w:r>
      <w:r w:rsidR="00747A6D">
        <w:rPr>
          <w:rFonts w:ascii="Times New Roman" w:hAnsi="Times New Roman" w:cs="Times New Roman"/>
          <w:sz w:val="24"/>
          <w:szCs w:val="24"/>
        </w:rPr>
        <w:fldChar w:fldCharType="separate"/>
      </w:r>
      <w:r w:rsidR="00747A6D">
        <w:rPr>
          <w:rFonts w:ascii="Times New Roman" w:hAnsi="Times New Roman" w:cs="Times New Roman"/>
          <w:noProof/>
          <w:sz w:val="24"/>
          <w:szCs w:val="24"/>
        </w:rPr>
        <w:t>(van Wagtendonk 2006)</w:t>
      </w:r>
      <w:r w:rsidR="00747A6D">
        <w:rPr>
          <w:rFonts w:ascii="Times New Roman" w:hAnsi="Times New Roman" w:cs="Times New Roman"/>
          <w:sz w:val="24"/>
          <w:szCs w:val="24"/>
        </w:rPr>
        <w:fldChar w:fldCharType="end"/>
      </w:r>
      <w:r w:rsidR="00911B46">
        <w:rPr>
          <w:rFonts w:ascii="Times New Roman" w:hAnsi="Times New Roman" w:cs="Times New Roman"/>
          <w:sz w:val="24"/>
          <w:szCs w:val="24"/>
        </w:rPr>
        <w:t>, termed “stand-replacing</w:t>
      </w:r>
      <w:r w:rsidR="008D3716" w:rsidRPr="008D3716">
        <w:rPr>
          <w:rFonts w:ascii="Times New Roman" w:hAnsi="Times New Roman" w:cs="Times New Roman"/>
          <w:sz w:val="24"/>
          <w:szCs w:val="24"/>
        </w:rPr>
        <w:t xml:space="preserve">”. </w:t>
      </w:r>
      <w:r w:rsidR="00911B46">
        <w:rPr>
          <w:rFonts w:ascii="Times New Roman" w:hAnsi="Times New Roman" w:cs="Times New Roman"/>
          <w:sz w:val="24"/>
          <w:szCs w:val="24"/>
        </w:rPr>
        <w:t>T</w:t>
      </w:r>
      <w:r w:rsidR="008D3716" w:rsidRPr="008D3716">
        <w:rPr>
          <w:rFonts w:ascii="Times New Roman" w:hAnsi="Times New Roman" w:cs="Times New Roman"/>
          <w:sz w:val="24"/>
          <w:szCs w:val="24"/>
        </w:rPr>
        <w:t>he proportion of a given burned area that</w:t>
      </w:r>
      <w:r w:rsidR="00911B46">
        <w:rPr>
          <w:rFonts w:ascii="Times New Roman" w:hAnsi="Times New Roman" w:cs="Times New Roman"/>
          <w:sz w:val="24"/>
          <w:szCs w:val="24"/>
        </w:rPr>
        <w:t xml:space="preserve"> experienced stand-replacing effects</w:t>
      </w:r>
      <w:r w:rsidR="008D3716" w:rsidRPr="008D3716">
        <w:rPr>
          <w:rFonts w:ascii="Times New Roman" w:hAnsi="Times New Roman" w:cs="Times New Roman"/>
          <w:sz w:val="24"/>
          <w:szCs w:val="24"/>
        </w:rPr>
        <w:t xml:space="preserve"> is often </w:t>
      </w:r>
      <w:r w:rsidR="00911B46">
        <w:rPr>
          <w:rFonts w:ascii="Times New Roman" w:hAnsi="Times New Roman" w:cs="Times New Roman"/>
          <w:sz w:val="24"/>
          <w:szCs w:val="24"/>
        </w:rPr>
        <w:t>used to distinguish among i</w:t>
      </w:r>
      <w:r w:rsidR="008D3716" w:rsidRPr="008D3716">
        <w:rPr>
          <w:rFonts w:ascii="Times New Roman" w:hAnsi="Times New Roman" w:cs="Times New Roman"/>
          <w:sz w:val="24"/>
          <w:szCs w:val="24"/>
        </w:rPr>
        <w:t>ndividual fires or characteristic fire regimes</w:t>
      </w:r>
      <w:r w:rsidR="00911B46">
        <w:rPr>
          <w:rFonts w:ascii="Times New Roman" w:hAnsi="Times New Roman" w:cs="Times New Roman"/>
          <w:sz w:val="24"/>
          <w:szCs w:val="24"/>
        </w:rPr>
        <w:t>. L</w:t>
      </w:r>
      <w:r w:rsidR="008D3716" w:rsidRPr="008D3716">
        <w:rPr>
          <w:rFonts w:ascii="Times New Roman" w:hAnsi="Times New Roman" w:cs="Times New Roman"/>
          <w:sz w:val="24"/>
          <w:szCs w:val="24"/>
        </w:rPr>
        <w:t>ow-severity, moderate</w:t>
      </w:r>
      <w:r w:rsidR="00911B46">
        <w:rPr>
          <w:rFonts w:ascii="Times New Roman" w:hAnsi="Times New Roman" w:cs="Times New Roman"/>
          <w:sz w:val="24"/>
          <w:szCs w:val="24"/>
        </w:rPr>
        <w:t xml:space="preserve">- (or mixed-) </w:t>
      </w:r>
      <w:r w:rsidR="008D3716" w:rsidRPr="008D3716">
        <w:rPr>
          <w:rFonts w:ascii="Times New Roman" w:hAnsi="Times New Roman" w:cs="Times New Roman"/>
          <w:sz w:val="24"/>
          <w:szCs w:val="24"/>
        </w:rPr>
        <w:t>severity</w:t>
      </w:r>
      <w:r w:rsidR="00911B46">
        <w:rPr>
          <w:rFonts w:ascii="Times New Roman" w:hAnsi="Times New Roman" w:cs="Times New Roman"/>
          <w:sz w:val="24"/>
          <w:szCs w:val="24"/>
        </w:rPr>
        <w:t>, and</w:t>
      </w:r>
      <w:r w:rsidR="008D3716" w:rsidRPr="008D3716">
        <w:rPr>
          <w:rFonts w:ascii="Times New Roman" w:hAnsi="Times New Roman" w:cs="Times New Roman"/>
          <w:sz w:val="24"/>
          <w:szCs w:val="24"/>
        </w:rPr>
        <w:t xml:space="preserve"> high-severity </w:t>
      </w:r>
      <w:r w:rsidR="00911B46">
        <w:rPr>
          <w:rFonts w:ascii="Times New Roman" w:hAnsi="Times New Roman" w:cs="Times New Roman"/>
          <w:sz w:val="24"/>
          <w:szCs w:val="24"/>
        </w:rPr>
        <w:t>is a readily used classification of fires and fire regimes</w:t>
      </w:r>
      <w:r w:rsidR="008D3716" w:rsidRPr="008D3716">
        <w:rPr>
          <w:rFonts w:ascii="Times New Roman" w:hAnsi="Times New Roman" w:cs="Times New Roman"/>
          <w:sz w:val="24"/>
          <w:szCs w:val="24"/>
        </w:rPr>
        <w:t xml:space="preserve">, with various thresholds </w:t>
      </w:r>
      <w:r w:rsidR="00911B46">
        <w:rPr>
          <w:rFonts w:ascii="Times New Roman" w:hAnsi="Times New Roman" w:cs="Times New Roman"/>
          <w:sz w:val="24"/>
          <w:szCs w:val="24"/>
        </w:rPr>
        <w:t>of stand-replacing effect</w:t>
      </w:r>
      <w:r w:rsidR="00747A6D">
        <w:rPr>
          <w:rFonts w:ascii="Times New Roman" w:hAnsi="Times New Roman" w:cs="Times New Roman"/>
          <w:sz w:val="24"/>
          <w:szCs w:val="24"/>
        </w:rPr>
        <w:t>s</w:t>
      </w:r>
      <w:r w:rsidR="00911B46">
        <w:rPr>
          <w:rFonts w:ascii="Times New Roman" w:hAnsi="Times New Roman" w:cs="Times New Roman"/>
          <w:sz w:val="24"/>
          <w:szCs w:val="24"/>
        </w:rPr>
        <w:t xml:space="preserve"> delineating the</w:t>
      </w:r>
      <w:r w:rsidR="008D3716" w:rsidRPr="008D3716">
        <w:rPr>
          <w:rFonts w:ascii="Times New Roman" w:hAnsi="Times New Roman" w:cs="Times New Roman"/>
          <w:sz w:val="24"/>
          <w:szCs w:val="24"/>
        </w:rPr>
        <w:t xml:space="preserve"> classes</w:t>
      </w:r>
      <w:r w:rsidR="004D7C2E">
        <w:rPr>
          <w:rFonts w:ascii="Times New Roman" w:hAnsi="Times New Roman" w:cs="Times New Roman"/>
          <w:sz w:val="24"/>
          <w:szCs w:val="24"/>
        </w:rPr>
        <w:t xml:space="preserve"> </w:t>
      </w:r>
      <w:r w:rsidR="00BC2FBE">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BC2FBE">
        <w:rPr>
          <w:rFonts w:ascii="Times New Roman" w:hAnsi="Times New Roman" w:cs="Times New Roman"/>
          <w:sz w:val="24"/>
          <w:szCs w:val="24"/>
        </w:rPr>
        <w:instrText xml:space="preserve"> ADDIN EN.CITE </w:instrText>
      </w:r>
      <w:r w:rsidR="00BC2FBE">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BC2FBE">
        <w:rPr>
          <w:rFonts w:ascii="Times New Roman" w:hAnsi="Times New Roman" w:cs="Times New Roman"/>
          <w:sz w:val="24"/>
          <w:szCs w:val="24"/>
        </w:rPr>
        <w:instrText xml:space="preserve"> ADDIN EN.CITE.DATA </w:instrText>
      </w:r>
      <w:r w:rsidR="00BC2FBE">
        <w:rPr>
          <w:rFonts w:ascii="Times New Roman" w:hAnsi="Times New Roman" w:cs="Times New Roman"/>
          <w:sz w:val="24"/>
          <w:szCs w:val="24"/>
        </w:rPr>
      </w:r>
      <w:r w:rsidR="00BC2FBE">
        <w:rPr>
          <w:rFonts w:ascii="Times New Roman" w:hAnsi="Times New Roman" w:cs="Times New Roman"/>
          <w:sz w:val="24"/>
          <w:szCs w:val="24"/>
        </w:rPr>
        <w:fldChar w:fldCharType="end"/>
      </w:r>
      <w:r w:rsidR="00BC2FBE">
        <w:rPr>
          <w:rFonts w:ascii="Times New Roman" w:hAnsi="Times New Roman" w:cs="Times New Roman"/>
          <w:sz w:val="24"/>
          <w:szCs w:val="24"/>
        </w:rPr>
      </w:r>
      <w:r w:rsidR="00BC2FBE">
        <w:rPr>
          <w:rFonts w:ascii="Times New Roman" w:hAnsi="Times New Roman" w:cs="Times New Roman"/>
          <w:sz w:val="24"/>
          <w:szCs w:val="24"/>
        </w:rPr>
        <w:fldChar w:fldCharType="separate"/>
      </w:r>
      <w:r w:rsidR="00BC2FBE">
        <w:rPr>
          <w:rFonts w:ascii="Times New Roman" w:hAnsi="Times New Roman" w:cs="Times New Roman"/>
          <w:noProof/>
          <w:sz w:val="24"/>
          <w:szCs w:val="24"/>
        </w:rPr>
        <w:t>(Agee 1998; Schoennagel et al. 2004)</w:t>
      </w:r>
      <w:r w:rsidR="00BC2FBE">
        <w:rPr>
          <w:rFonts w:ascii="Times New Roman" w:hAnsi="Times New Roman" w:cs="Times New Roman"/>
          <w:sz w:val="24"/>
          <w:szCs w:val="24"/>
        </w:rPr>
        <w:fldChar w:fldCharType="end"/>
      </w:r>
      <w:r w:rsidR="00BC2FBE" w:rsidRPr="00DD0341">
        <w:rPr>
          <w:rFonts w:ascii="Times New Roman" w:hAnsi="Times New Roman" w:cs="Times New Roman"/>
          <w:sz w:val="24"/>
          <w:szCs w:val="24"/>
        </w:rPr>
        <w:t>.</w:t>
      </w:r>
    </w:p>
    <w:p w14:paraId="1BC637F5" w14:textId="4BC23B23" w:rsidR="0013274A" w:rsidRDefault="00D1734E"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DD0341">
        <w:rPr>
          <w:rFonts w:ascii="Times New Roman" w:hAnsi="Times New Roman" w:cs="Times New Roman"/>
          <w:sz w:val="24"/>
          <w:szCs w:val="24"/>
        </w:rPr>
        <w:t>Dendroecological reconstructions have provided a majority of the i</w:t>
      </w:r>
      <w:r w:rsidR="00AE1EEF">
        <w:rPr>
          <w:rFonts w:ascii="Times New Roman" w:hAnsi="Times New Roman" w:cs="Times New Roman"/>
          <w:sz w:val="24"/>
          <w:szCs w:val="24"/>
        </w:rPr>
        <w:t>nformation from which historical</w:t>
      </w:r>
      <w:r w:rsidR="00DD0341">
        <w:rPr>
          <w:rFonts w:ascii="Times New Roman" w:hAnsi="Times New Roman" w:cs="Times New Roman"/>
          <w:sz w:val="24"/>
          <w:szCs w:val="24"/>
        </w:rPr>
        <w:t xml:space="preserve"> </w:t>
      </w:r>
      <w:r w:rsidR="00AE1EEF">
        <w:rPr>
          <w:rFonts w:ascii="Times New Roman" w:hAnsi="Times New Roman" w:cs="Times New Roman"/>
          <w:sz w:val="24"/>
          <w:szCs w:val="24"/>
        </w:rPr>
        <w:t>fire</w:t>
      </w:r>
      <w:r w:rsidR="00DD0341">
        <w:rPr>
          <w:rFonts w:ascii="Times New Roman" w:hAnsi="Times New Roman" w:cs="Times New Roman"/>
          <w:sz w:val="24"/>
          <w:szCs w:val="24"/>
        </w:rPr>
        <w:t xml:space="preserve"> regimes have been inferred </w:t>
      </w:r>
      <w:r w:rsidR="00C01BD2">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UmVjTnVtPjEzOTwvUmVjTnVtPjxEaXNwbGF5VGV4dD4oRnVsw6kgZXQgYWwuIDE5OTc7IFN3ZXRu
YW0gZXQgYWwuIDE5OTk7IFRheWxvciAyMDA0KTwvRGlzcGxheVRleHQ+PHJlY29yZD48cmVjLW51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UmVjTnVtPjEzOTwvUmVjTnVtPjxEaXNwbGF5VGV4dD4oRnVsw6kgZXQgYWwuIDE5OTc7IFN3ZXRu
YW0gZXQgYWwuIDE5OTk7IFRheWxvciAyMDA0KTwvRGlzcGxheVRleHQ+PHJlY29yZD48cmVjLW51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C01BD2">
        <w:rPr>
          <w:rFonts w:ascii="Times New Roman" w:hAnsi="Times New Roman" w:cs="Times New Roman"/>
          <w:sz w:val="24"/>
          <w:szCs w:val="24"/>
        </w:rPr>
      </w:r>
      <w:r w:rsidR="00C01BD2">
        <w:rPr>
          <w:rFonts w:ascii="Times New Roman" w:hAnsi="Times New Roman" w:cs="Times New Roman"/>
          <w:sz w:val="24"/>
          <w:szCs w:val="24"/>
        </w:rPr>
        <w:fldChar w:fldCharType="separate"/>
      </w:r>
      <w:r w:rsidR="00C55628">
        <w:rPr>
          <w:rFonts w:ascii="Times New Roman" w:hAnsi="Times New Roman" w:cs="Times New Roman"/>
          <w:noProof/>
          <w:sz w:val="24"/>
          <w:szCs w:val="24"/>
        </w:rPr>
        <w:t>(Fulé et al. 1997; Swetnam et al. 1999; Taylor 2004)</w:t>
      </w:r>
      <w:r w:rsidR="00C01BD2">
        <w:rPr>
          <w:rFonts w:ascii="Times New Roman" w:hAnsi="Times New Roman" w:cs="Times New Roman"/>
          <w:sz w:val="24"/>
          <w:szCs w:val="24"/>
        </w:rPr>
        <w:fldChar w:fldCharType="end"/>
      </w:r>
      <w:r w:rsidR="005B59A2">
        <w:rPr>
          <w:rFonts w:ascii="Times New Roman" w:hAnsi="Times New Roman" w:cs="Times New Roman"/>
          <w:sz w:val="24"/>
          <w:szCs w:val="24"/>
        </w:rPr>
        <w:t>.</w:t>
      </w:r>
      <w:r w:rsidR="005B59A2" w:rsidRPr="005B59A2">
        <w:t xml:space="preserve"> </w:t>
      </w:r>
      <w:r w:rsidR="00AE1EEF">
        <w:rPr>
          <w:rFonts w:ascii="Times New Roman" w:hAnsi="Times New Roman" w:cs="Times New Roman"/>
          <w:sz w:val="24"/>
          <w:szCs w:val="24"/>
        </w:rPr>
        <w:t xml:space="preserve">These </w:t>
      </w:r>
      <w:r w:rsidR="00EE7279">
        <w:rPr>
          <w:rFonts w:ascii="Times New Roman" w:hAnsi="Times New Roman" w:cs="Times New Roman"/>
          <w:sz w:val="24"/>
          <w:szCs w:val="24"/>
        </w:rPr>
        <w:t xml:space="preserve">studies do </w:t>
      </w:r>
      <w:r w:rsidR="00B173DA">
        <w:rPr>
          <w:rFonts w:ascii="Times New Roman" w:hAnsi="Times New Roman" w:cs="Times New Roman"/>
          <w:sz w:val="24"/>
          <w:szCs w:val="24"/>
        </w:rPr>
        <w:t>well at characterizing the two extremes of historical fire regimes in forests</w:t>
      </w:r>
      <w:r w:rsidR="00AE1EEF">
        <w:rPr>
          <w:rFonts w:ascii="Times New Roman" w:hAnsi="Times New Roman" w:cs="Times New Roman"/>
          <w:sz w:val="24"/>
          <w:szCs w:val="24"/>
        </w:rPr>
        <w:t xml:space="preserve">: </w:t>
      </w:r>
      <w:r w:rsidR="00B173DA">
        <w:rPr>
          <w:rFonts w:ascii="Times New Roman" w:hAnsi="Times New Roman" w:cs="Times New Roman"/>
          <w:sz w:val="24"/>
          <w:szCs w:val="24"/>
        </w:rPr>
        <w:t xml:space="preserve">frequent, </w:t>
      </w:r>
      <w:r w:rsidR="00D2395E">
        <w:rPr>
          <w:rFonts w:ascii="Times New Roman" w:hAnsi="Times New Roman" w:cs="Times New Roman"/>
          <w:sz w:val="24"/>
          <w:szCs w:val="24"/>
        </w:rPr>
        <w:t>generally</w:t>
      </w:r>
      <w:r w:rsidR="00B173DA">
        <w:rPr>
          <w:rFonts w:ascii="Times New Roman" w:hAnsi="Times New Roman" w:cs="Times New Roman"/>
          <w:sz w:val="24"/>
          <w:szCs w:val="24"/>
        </w:rPr>
        <w:t xml:space="preserve"> non-lethal</w:t>
      </w:r>
      <w:r w:rsidR="00D2395E">
        <w:rPr>
          <w:rFonts w:ascii="Times New Roman" w:hAnsi="Times New Roman" w:cs="Times New Roman"/>
          <w:sz w:val="24"/>
          <w:szCs w:val="24"/>
        </w:rPr>
        <w:t xml:space="preserve"> surface</w:t>
      </w:r>
      <w:r w:rsidR="00B173DA">
        <w:rPr>
          <w:rFonts w:ascii="Times New Roman" w:hAnsi="Times New Roman" w:cs="Times New Roman"/>
          <w:sz w:val="24"/>
          <w:szCs w:val="24"/>
        </w:rPr>
        <w:t xml:space="preserve"> fires</w:t>
      </w:r>
      <w:r w:rsidR="001A234E">
        <w:rPr>
          <w:rFonts w:ascii="Times New Roman" w:hAnsi="Times New Roman" w:cs="Times New Roman"/>
          <w:sz w:val="24"/>
          <w:szCs w:val="24"/>
        </w:rPr>
        <w:t xml:space="preserve"> (i.e., low severity)</w:t>
      </w:r>
      <w:r w:rsidR="00AE1EEF">
        <w:rPr>
          <w:rFonts w:ascii="Times New Roman" w:hAnsi="Times New Roman" w:cs="Times New Roman"/>
          <w:sz w:val="24"/>
          <w:szCs w:val="24"/>
        </w:rPr>
        <w:t>, versus</w:t>
      </w:r>
      <w:r w:rsidR="00B173DA">
        <w:rPr>
          <w:rFonts w:ascii="Times New Roman" w:hAnsi="Times New Roman" w:cs="Times New Roman"/>
          <w:sz w:val="24"/>
          <w:szCs w:val="24"/>
        </w:rPr>
        <w:t xml:space="preserve"> infrequent, </w:t>
      </w:r>
      <w:r w:rsidR="00AE1EEF">
        <w:rPr>
          <w:rFonts w:ascii="Times New Roman" w:hAnsi="Times New Roman" w:cs="Times New Roman"/>
          <w:sz w:val="24"/>
          <w:szCs w:val="24"/>
        </w:rPr>
        <w:t xml:space="preserve">generally </w:t>
      </w:r>
      <w:r w:rsidR="00B173DA">
        <w:rPr>
          <w:rFonts w:ascii="Times New Roman" w:hAnsi="Times New Roman" w:cs="Times New Roman"/>
          <w:sz w:val="24"/>
          <w:szCs w:val="24"/>
        </w:rPr>
        <w:t xml:space="preserve">lethal </w:t>
      </w:r>
      <w:r w:rsidR="00D2395E">
        <w:rPr>
          <w:rFonts w:ascii="Times New Roman" w:hAnsi="Times New Roman" w:cs="Times New Roman"/>
          <w:sz w:val="24"/>
          <w:szCs w:val="24"/>
        </w:rPr>
        <w:t xml:space="preserve">crown </w:t>
      </w:r>
      <w:r w:rsidR="00B173DA">
        <w:rPr>
          <w:rFonts w:ascii="Times New Roman" w:hAnsi="Times New Roman" w:cs="Times New Roman"/>
          <w:sz w:val="24"/>
          <w:szCs w:val="24"/>
        </w:rPr>
        <w:t>fires</w:t>
      </w:r>
      <w:r w:rsidR="001A234E">
        <w:rPr>
          <w:rFonts w:ascii="Times New Roman" w:hAnsi="Times New Roman" w:cs="Times New Roman"/>
          <w:sz w:val="24"/>
          <w:szCs w:val="24"/>
        </w:rPr>
        <w:t xml:space="preserve"> (i.e., high severity)</w:t>
      </w:r>
      <w:r w:rsidR="00B173DA">
        <w:rPr>
          <w:rFonts w:ascii="Times New Roman" w:hAnsi="Times New Roman" w:cs="Times New Roman"/>
          <w:sz w:val="24"/>
          <w:szCs w:val="24"/>
        </w:rPr>
        <w:t>. Example forest types with these respective fire regimes include southwestern U.S. ponderosa pine (</w:t>
      </w:r>
      <w:r w:rsidR="00B173DA" w:rsidRPr="00B173DA">
        <w:rPr>
          <w:rFonts w:ascii="Times New Roman" w:hAnsi="Times New Roman" w:cs="Times New Roman"/>
          <w:i/>
          <w:sz w:val="24"/>
          <w:szCs w:val="24"/>
        </w:rPr>
        <w:t>Pinus ponderosa</w:t>
      </w:r>
      <w:r w:rsidR="00B173DA">
        <w:rPr>
          <w:rFonts w:ascii="Times New Roman" w:hAnsi="Times New Roman" w:cs="Times New Roman"/>
          <w:sz w:val="24"/>
          <w:szCs w:val="24"/>
        </w:rPr>
        <w:t>) and Rocky Mountain lodgepole pine (</w:t>
      </w:r>
      <w:r w:rsidR="00B173DA" w:rsidRPr="00B173DA">
        <w:rPr>
          <w:rFonts w:ascii="Times New Roman" w:hAnsi="Times New Roman" w:cs="Times New Roman"/>
          <w:i/>
          <w:sz w:val="24"/>
          <w:szCs w:val="24"/>
        </w:rPr>
        <w:t>Pinus contorta</w:t>
      </w:r>
      <w:r w:rsidR="00B173DA">
        <w:rPr>
          <w:rFonts w:ascii="Times New Roman" w:hAnsi="Times New Roman" w:cs="Times New Roman"/>
          <w:sz w:val="24"/>
          <w:szCs w:val="24"/>
        </w:rPr>
        <w:t xml:space="preserve">) </w:t>
      </w:r>
      <w:r w:rsidR="00B173DA">
        <w:rPr>
          <w:rFonts w:ascii="Times New Roman" w:hAnsi="Times New Roman" w:cs="Times New Roman"/>
          <w:sz w:val="24"/>
          <w:szCs w:val="24"/>
        </w:rPr>
        <w:fldChar w:fldCharType="begin"/>
      </w:r>
      <w:r w:rsidR="00B173DA">
        <w:rPr>
          <w:rFonts w:ascii="Times New Roman" w:hAnsi="Times New Roman" w:cs="Times New Roman"/>
          <w:sz w:val="24"/>
          <w:szCs w:val="24"/>
        </w:rPr>
        <w:instrText xml:space="preserve"> ADDIN EN.CITE &lt;EndNote&gt;&lt;Cite&gt;&lt;Author&gt;Schoennagel&lt;/Author&gt;&lt;Year&gt;2004&lt;/Year&gt;&lt;RecNum&gt;172&lt;/RecNum&gt;&lt;DisplayText&gt;(Schoennagel et al. 2004)&lt;/DisplayText&gt;&lt;record&gt;&lt;rec-number&gt;172&lt;/rec-number&gt;&lt;foreign-keys&gt;&lt;key app="EN" db-id="tre00sewcs55d2e0szppfpa0paptvstsvzt9" timestamp="0"&gt;172&lt;/key&gt;&lt;/foreign-keys&gt;&lt;ref-type name="Journal Article"&gt;17&lt;/ref-type&gt;&lt;contributors&gt;&lt;authors&gt;&lt;author&gt;Schoennagel, T.&lt;/author&gt;&lt;author&gt;Veblen, T. T.&lt;/author&gt;&lt;author&gt;Romme, W. H.&lt;/author&gt;&lt;/authors&gt;&lt;/contributors&gt;&lt;auth-address&gt;Univ Colorado, Dept Geog, Boulder, CO 80309 USA. Colorado State Univ, Dept Forest Rangeland &amp;amp; Watershed Stewardship, Ft Collins, CO 80523 USA.&amp;#xD;Schoennagel, T, Univ Colorado, Dept Geog, Boulder, CO 80309 USA.&amp;#xD;tschoe@colorado.edu&lt;/auth-address&gt;&lt;titles&gt;&lt;title&gt;The interaction of fire, fuels, and climate across Rocky Mountain forests&lt;/title&gt;&lt;secondary-title&gt;Bioscience&lt;/secondary-title&gt;&lt;alt-title&gt;Bioscience&lt;/alt-title&gt;&lt;short-title&gt;paper&lt;/short-title&gt;&lt;/titles&gt;&lt;periodical&gt;&lt;full-title&gt;Bioscience&lt;/full-title&gt;&lt;abbr-1&gt;Bioscience&lt;/abbr-1&gt;&lt;/periodical&gt;&lt;alt-periodical&gt;&lt;full-title&gt;Bioscience&lt;/full-title&gt;&lt;abbr-1&gt;Bioscience&lt;/abbr-1&gt;&lt;/alt-periodical&gt;&lt;pages&gt;661-676&lt;/pages&gt;&lt;volume&gt;54&lt;/volume&gt;&lt;number&gt;7&lt;/number&gt;&lt;keywords&gt;&lt;keyword&gt;fire ecology&lt;/keyword&gt;&lt;keyword&gt;forest management&lt;/keyword&gt;&lt;keyword&gt;forest health&lt;/keyword&gt;&lt;keyword&gt;Rocky Mountain forests&lt;/keyword&gt;&lt;keyword&gt;climate&lt;/keyword&gt;&lt;keyword&gt;yellowstone-national-park&lt;/keyword&gt;&lt;keyword&gt;ponderosa pine forests&lt;/keyword&gt;&lt;keyword&gt;colorado front&lt;/keyword&gt;&lt;keyword&gt;range&lt;/keyword&gt;&lt;keyword&gt;ecological restoration&lt;/keyword&gt;&lt;keyword&gt;sub-alpine&lt;/keyword&gt;&lt;keyword&gt;age structure&lt;/keyword&gt;&lt;keyword&gt;black-hills&lt;/keyword&gt;&lt;keyword&gt;history&lt;/keyword&gt;&lt;keyword&gt;ecosystems&lt;/keyword&gt;&lt;keyword&gt;usa&lt;/keyword&gt;&lt;/keywords&gt;&lt;dates&gt;&lt;year&gt;2004&lt;/year&gt;&lt;pub-dates&gt;&lt;date&gt;Jul&lt;/date&gt;&lt;/pub-dates&gt;&lt;/dates&gt;&lt;accession-num&gt;ISI:000222731700011&lt;/accession-num&gt;&lt;urls&gt;&lt;related-urls&gt;&lt;url&gt;&amp;lt;Go to ISI&amp;gt;://000222731700011&lt;/url&gt;&lt;/related-urls&gt;&lt;/urls&gt;&lt;/record&gt;&lt;/Cite&gt;&lt;/EndNote&gt;</w:instrText>
      </w:r>
      <w:r w:rsidR="00B173DA">
        <w:rPr>
          <w:rFonts w:ascii="Times New Roman" w:hAnsi="Times New Roman" w:cs="Times New Roman"/>
          <w:sz w:val="24"/>
          <w:szCs w:val="24"/>
        </w:rPr>
        <w:fldChar w:fldCharType="separate"/>
      </w:r>
      <w:r w:rsidR="00B173DA">
        <w:rPr>
          <w:rFonts w:ascii="Times New Roman" w:hAnsi="Times New Roman" w:cs="Times New Roman"/>
          <w:noProof/>
          <w:sz w:val="24"/>
          <w:szCs w:val="24"/>
        </w:rPr>
        <w:t>(Schoennagel et al. 2004)</w:t>
      </w:r>
      <w:r w:rsidR="00B173DA">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r w:rsidR="00AE1EEF">
        <w:rPr>
          <w:rFonts w:ascii="Times New Roman" w:hAnsi="Times New Roman" w:cs="Times New Roman"/>
          <w:sz w:val="24"/>
          <w:szCs w:val="24"/>
        </w:rPr>
        <w:t>However, the</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historical fire regime</w:t>
      </w:r>
      <w:r w:rsidR="001558E6">
        <w:rPr>
          <w:rFonts w:ascii="Times New Roman" w:hAnsi="Times New Roman" w:cs="Times New Roman"/>
          <w:sz w:val="24"/>
          <w:szCs w:val="24"/>
        </w:rPr>
        <w:t xml:space="preserve"> </w:t>
      </w:r>
      <w:r w:rsidR="00AE1EEF">
        <w:rPr>
          <w:rFonts w:ascii="Times New Roman" w:hAnsi="Times New Roman" w:cs="Times New Roman"/>
          <w:sz w:val="24"/>
          <w:szCs w:val="24"/>
        </w:rPr>
        <w:t>for many</w:t>
      </w:r>
      <w:r w:rsidR="00431F10">
        <w:rPr>
          <w:rFonts w:ascii="Times New Roman" w:hAnsi="Times New Roman" w:cs="Times New Roman"/>
          <w:sz w:val="24"/>
          <w:szCs w:val="24"/>
        </w:rPr>
        <w:t xml:space="preserve"> </w:t>
      </w:r>
      <w:r w:rsidR="00D47122">
        <w:rPr>
          <w:rFonts w:ascii="Times New Roman" w:hAnsi="Times New Roman" w:cs="Times New Roman"/>
          <w:sz w:val="24"/>
          <w:szCs w:val="24"/>
        </w:rPr>
        <w:t>conifer</w:t>
      </w:r>
      <w:r w:rsidR="00C20E8B">
        <w:rPr>
          <w:rFonts w:ascii="Times New Roman" w:hAnsi="Times New Roman" w:cs="Times New Roman"/>
          <w:sz w:val="24"/>
          <w:szCs w:val="24"/>
        </w:rPr>
        <w:t>-dominated</w:t>
      </w:r>
      <w:r w:rsidR="00D47122">
        <w:rPr>
          <w:rFonts w:ascii="Times New Roman" w:hAnsi="Times New Roman" w:cs="Times New Roman"/>
          <w:sz w:val="24"/>
          <w:szCs w:val="24"/>
        </w:rPr>
        <w:t xml:space="preserve"> </w:t>
      </w:r>
      <w:r w:rsidR="00431F10">
        <w:rPr>
          <w:rFonts w:ascii="Times New Roman" w:hAnsi="Times New Roman" w:cs="Times New Roman"/>
          <w:sz w:val="24"/>
          <w:szCs w:val="24"/>
        </w:rPr>
        <w:t>forest types</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is</w:t>
      </w:r>
      <w:r w:rsidR="001558E6">
        <w:rPr>
          <w:rFonts w:ascii="Times New Roman" w:hAnsi="Times New Roman" w:cs="Times New Roman"/>
          <w:sz w:val="24"/>
          <w:szCs w:val="24"/>
        </w:rPr>
        <w:t xml:space="preserve"> </w:t>
      </w:r>
      <w:r w:rsidR="00B173DA">
        <w:rPr>
          <w:rFonts w:ascii="Times New Roman" w:hAnsi="Times New Roman" w:cs="Times New Roman"/>
          <w:sz w:val="24"/>
          <w:szCs w:val="24"/>
        </w:rPr>
        <w:t>somewhe</w:t>
      </w:r>
      <w:r w:rsidR="001A234E">
        <w:rPr>
          <w:rFonts w:ascii="Times New Roman" w:hAnsi="Times New Roman" w:cs="Times New Roman"/>
          <w:sz w:val="24"/>
          <w:szCs w:val="24"/>
        </w:rPr>
        <w:t>re in between these two extremes. These forests are described as historically having a mixed severity</w:t>
      </w:r>
      <w:r w:rsidR="001558E6">
        <w:rPr>
          <w:rFonts w:ascii="Times New Roman" w:hAnsi="Times New Roman" w:cs="Times New Roman"/>
          <w:sz w:val="24"/>
          <w:szCs w:val="24"/>
        </w:rPr>
        <w:t xml:space="preserve"> fire regime </w:t>
      </w:r>
      <w:r w:rsidR="001558E6">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PFJlY051bT4xNDQxPC9SZWNOdW0+PERpc3BsYXlUZXh0PihQZXJyeSBldCBhbC4gMjAxMTsgSGVz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PFJlY051bT4xNDQxPC9SZWNOdW0+PERpc3BsYXlUZXh0PihQZXJyeSBldCBhbC4gMjAxMTsgSGVz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1558E6">
        <w:rPr>
          <w:rFonts w:ascii="Times New Roman" w:hAnsi="Times New Roman" w:cs="Times New Roman"/>
          <w:sz w:val="24"/>
          <w:szCs w:val="24"/>
        </w:rPr>
      </w:r>
      <w:r w:rsidR="001558E6">
        <w:rPr>
          <w:rFonts w:ascii="Times New Roman" w:hAnsi="Times New Roman" w:cs="Times New Roman"/>
          <w:sz w:val="24"/>
          <w:szCs w:val="24"/>
        </w:rPr>
        <w:fldChar w:fldCharType="separate"/>
      </w:r>
      <w:r w:rsidR="00C55628">
        <w:rPr>
          <w:rFonts w:ascii="Times New Roman" w:hAnsi="Times New Roman" w:cs="Times New Roman"/>
          <w:noProof/>
          <w:sz w:val="24"/>
          <w:szCs w:val="24"/>
        </w:rPr>
        <w:t xml:space="preserve">(Perry et al. 2011; </w:t>
      </w:r>
      <w:r w:rsidR="00C55628">
        <w:rPr>
          <w:rFonts w:ascii="Times New Roman" w:hAnsi="Times New Roman" w:cs="Times New Roman"/>
          <w:noProof/>
          <w:sz w:val="24"/>
          <w:szCs w:val="24"/>
        </w:rPr>
        <w:lastRenderedPageBreak/>
        <w:t>Hessburg et al. 2016)</w:t>
      </w:r>
      <w:r w:rsidR="001558E6">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r w:rsidR="00D05D62">
        <w:rPr>
          <w:rFonts w:ascii="Times New Roman" w:hAnsi="Times New Roman" w:cs="Times New Roman"/>
          <w:sz w:val="24"/>
          <w:szCs w:val="24"/>
        </w:rPr>
        <w:t>F</w:t>
      </w:r>
      <w:r w:rsidR="00B173DA">
        <w:rPr>
          <w:rFonts w:ascii="Times New Roman" w:hAnsi="Times New Roman" w:cs="Times New Roman"/>
          <w:sz w:val="24"/>
          <w:szCs w:val="24"/>
        </w:rPr>
        <w:t>orest types</w:t>
      </w:r>
      <w:r w:rsidR="00461159">
        <w:rPr>
          <w:rFonts w:ascii="Times New Roman" w:hAnsi="Times New Roman" w:cs="Times New Roman"/>
          <w:sz w:val="24"/>
          <w:szCs w:val="24"/>
        </w:rPr>
        <w:t xml:space="preserve"> characterized as </w:t>
      </w:r>
      <w:r w:rsidR="001A234E">
        <w:rPr>
          <w:rFonts w:ascii="Times New Roman" w:hAnsi="Times New Roman" w:cs="Times New Roman"/>
          <w:sz w:val="24"/>
          <w:szCs w:val="24"/>
        </w:rPr>
        <w:t xml:space="preserve">mixed </w:t>
      </w:r>
      <w:r w:rsidR="00461159">
        <w:rPr>
          <w:rFonts w:ascii="Times New Roman" w:hAnsi="Times New Roman" w:cs="Times New Roman"/>
          <w:sz w:val="24"/>
          <w:szCs w:val="24"/>
        </w:rPr>
        <w:t>severity</w:t>
      </w:r>
      <w:r w:rsidR="00B173DA">
        <w:rPr>
          <w:rFonts w:ascii="Times New Roman" w:hAnsi="Times New Roman" w:cs="Times New Roman"/>
          <w:sz w:val="24"/>
          <w:szCs w:val="24"/>
        </w:rPr>
        <w:t xml:space="preserve"> histor</w:t>
      </w:r>
      <w:r w:rsidR="003C1B08">
        <w:rPr>
          <w:rFonts w:ascii="Times New Roman" w:hAnsi="Times New Roman" w:cs="Times New Roman"/>
          <w:sz w:val="24"/>
          <w:szCs w:val="24"/>
        </w:rPr>
        <w:t>ically had structures that were</w:t>
      </w:r>
      <w:r w:rsidR="00D2395E">
        <w:rPr>
          <w:rFonts w:ascii="Times New Roman" w:hAnsi="Times New Roman" w:cs="Times New Roman"/>
          <w:sz w:val="24"/>
          <w:szCs w:val="24"/>
        </w:rPr>
        <w:t xml:space="preserve"> maintained by</w:t>
      </w:r>
      <w:r w:rsidR="0039193A">
        <w:rPr>
          <w:rFonts w:ascii="Times New Roman" w:hAnsi="Times New Roman" w:cs="Times New Roman"/>
          <w:sz w:val="24"/>
          <w:szCs w:val="24"/>
        </w:rPr>
        <w:t xml:space="preserve"> low severity fire</w:t>
      </w:r>
      <w:r w:rsidR="00B173DA">
        <w:rPr>
          <w:rFonts w:ascii="Times New Roman" w:hAnsi="Times New Roman" w:cs="Times New Roman"/>
          <w:sz w:val="24"/>
          <w:szCs w:val="24"/>
        </w:rPr>
        <w:t xml:space="preserve"> (i.e., large, widely spac</w:t>
      </w:r>
      <w:r w:rsidR="007738C9">
        <w:rPr>
          <w:rFonts w:ascii="Times New Roman" w:hAnsi="Times New Roman" w:cs="Times New Roman"/>
          <w:sz w:val="24"/>
          <w:szCs w:val="24"/>
        </w:rPr>
        <w:t>ed</w:t>
      </w:r>
      <w:r w:rsidR="00FC7A98">
        <w:rPr>
          <w:rFonts w:ascii="Times New Roman" w:hAnsi="Times New Roman" w:cs="Times New Roman"/>
          <w:sz w:val="24"/>
          <w:szCs w:val="24"/>
        </w:rPr>
        <w:t xml:space="preserve"> trees)</w:t>
      </w:r>
      <w:r w:rsidR="00B173DA">
        <w:rPr>
          <w:rFonts w:ascii="Times New Roman" w:hAnsi="Times New Roman" w:cs="Times New Roman"/>
          <w:sz w:val="24"/>
          <w:szCs w:val="24"/>
        </w:rPr>
        <w:t xml:space="preserve"> intermixed with discrete vegetation patches</w:t>
      </w:r>
      <w:r w:rsidR="00D2395E" w:rsidRPr="00D2395E">
        <w:rPr>
          <w:rFonts w:ascii="Times New Roman" w:hAnsi="Times New Roman" w:cs="Times New Roman"/>
          <w:sz w:val="24"/>
          <w:szCs w:val="24"/>
        </w:rPr>
        <w:t xml:space="preserve"> </w:t>
      </w:r>
      <w:r w:rsidR="008941E7">
        <w:rPr>
          <w:rFonts w:ascii="Times New Roman" w:hAnsi="Times New Roman" w:cs="Times New Roman"/>
          <w:sz w:val="24"/>
          <w:szCs w:val="24"/>
        </w:rPr>
        <w:t>created by high severity, or stand-replacing fire</w:t>
      </w:r>
      <w:r w:rsidR="00B173DA">
        <w:rPr>
          <w:rFonts w:ascii="Times New Roman" w:hAnsi="Times New Roman" w:cs="Times New Roman"/>
          <w:sz w:val="24"/>
          <w:szCs w:val="24"/>
        </w:rPr>
        <w:t xml:space="preserve"> </w:t>
      </w:r>
      <w:r w:rsidR="00A81372">
        <w:rPr>
          <w:rFonts w:ascii="Times New Roman" w:hAnsi="Times New Roman" w:cs="Times New Roman"/>
          <w:sz w:val="24"/>
          <w:szCs w:val="24"/>
        </w:rPr>
        <w:t>(i.</w:t>
      </w:r>
      <w:r w:rsidR="00D2395E">
        <w:rPr>
          <w:rFonts w:ascii="Times New Roman" w:hAnsi="Times New Roman" w:cs="Times New Roman"/>
          <w:sz w:val="24"/>
          <w:szCs w:val="24"/>
        </w:rPr>
        <w:t>e., shrubs, dense tree regeneration</w:t>
      </w:r>
      <w:r w:rsidR="00A81372">
        <w:rPr>
          <w:rFonts w:ascii="Times New Roman" w:hAnsi="Times New Roman" w:cs="Times New Roman"/>
          <w:sz w:val="24"/>
          <w:szCs w:val="24"/>
        </w:rPr>
        <w:t xml:space="preserve">) </w:t>
      </w:r>
      <w:r w:rsidR="00431F10">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431F10">
        <w:rPr>
          <w:rFonts w:ascii="Times New Roman" w:hAnsi="Times New Roman" w:cs="Times New Roman"/>
          <w:sz w:val="24"/>
          <w:szCs w:val="24"/>
        </w:rPr>
      </w:r>
      <w:r w:rsidR="00431F10">
        <w:rPr>
          <w:rFonts w:ascii="Times New Roman" w:hAnsi="Times New Roman" w:cs="Times New Roman"/>
          <w:sz w:val="24"/>
          <w:szCs w:val="24"/>
        </w:rPr>
        <w:fldChar w:fldCharType="separate"/>
      </w:r>
      <w:r w:rsidR="00C55628">
        <w:rPr>
          <w:rFonts w:ascii="Times New Roman" w:hAnsi="Times New Roman" w:cs="Times New Roman"/>
          <w:noProof/>
          <w:sz w:val="24"/>
          <w:szCs w:val="24"/>
        </w:rPr>
        <w:t>(Agee 1998; Hessburg et al. 2016)</w:t>
      </w:r>
      <w:r w:rsidR="00431F10">
        <w:rPr>
          <w:rFonts w:ascii="Times New Roman" w:hAnsi="Times New Roman" w:cs="Times New Roman"/>
          <w:sz w:val="24"/>
          <w:szCs w:val="24"/>
        </w:rPr>
        <w:fldChar w:fldCharType="end"/>
      </w:r>
      <w:r w:rsidR="00AE3EF5">
        <w:rPr>
          <w:rFonts w:ascii="Times New Roman" w:hAnsi="Times New Roman" w:cs="Times New Roman"/>
          <w:sz w:val="24"/>
          <w:szCs w:val="24"/>
        </w:rPr>
        <w:t>.</w:t>
      </w:r>
    </w:p>
    <w:p w14:paraId="545B9C4D" w14:textId="27014947" w:rsidR="00DE6214" w:rsidRDefault="00453394"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20E8B">
        <w:rPr>
          <w:rFonts w:ascii="Times New Roman" w:hAnsi="Times New Roman" w:cs="Times New Roman"/>
          <w:sz w:val="24"/>
          <w:szCs w:val="24"/>
        </w:rPr>
        <w:t xml:space="preserve">The most widely used definition of </w:t>
      </w:r>
      <w:r w:rsidR="00F95795">
        <w:rPr>
          <w:rFonts w:ascii="Times New Roman" w:hAnsi="Times New Roman" w:cs="Times New Roman"/>
          <w:sz w:val="24"/>
          <w:szCs w:val="24"/>
        </w:rPr>
        <w:t xml:space="preserve">a </w:t>
      </w:r>
      <w:r w:rsidR="00C20E8B">
        <w:rPr>
          <w:rFonts w:ascii="Times New Roman" w:hAnsi="Times New Roman" w:cs="Times New Roman"/>
          <w:sz w:val="24"/>
          <w:szCs w:val="24"/>
        </w:rPr>
        <w:t>m</w:t>
      </w:r>
      <w:r w:rsidR="00DE6214" w:rsidRPr="00DE6214">
        <w:rPr>
          <w:rFonts w:ascii="Times New Roman" w:hAnsi="Times New Roman" w:cs="Times New Roman"/>
          <w:sz w:val="24"/>
          <w:szCs w:val="24"/>
        </w:rPr>
        <w:t>ixed severity</w:t>
      </w:r>
      <w:r w:rsidR="00F95795">
        <w:rPr>
          <w:rFonts w:ascii="Times New Roman" w:hAnsi="Times New Roman" w:cs="Times New Roman"/>
          <w:sz w:val="24"/>
          <w:szCs w:val="24"/>
        </w:rPr>
        <w:t xml:space="preserve"> fire is</w:t>
      </w:r>
      <w:r w:rsidR="00C20E8B">
        <w:rPr>
          <w:rFonts w:ascii="Times New Roman" w:hAnsi="Times New Roman" w:cs="Times New Roman"/>
          <w:sz w:val="24"/>
          <w:szCs w:val="24"/>
        </w:rPr>
        <w:t xml:space="preserve"> </w:t>
      </w:r>
      <w:r w:rsidR="00F95795">
        <w:rPr>
          <w:rFonts w:ascii="Times New Roman" w:hAnsi="Times New Roman" w:cs="Times New Roman"/>
          <w:sz w:val="24"/>
          <w:szCs w:val="24"/>
        </w:rPr>
        <w:t>20–70%</w:t>
      </w:r>
      <w:r w:rsidR="005C6623">
        <w:rPr>
          <w:rFonts w:ascii="Times New Roman" w:hAnsi="Times New Roman" w:cs="Times New Roman"/>
          <w:sz w:val="24"/>
          <w:szCs w:val="24"/>
        </w:rPr>
        <w:t xml:space="preserve"> overstory</w:t>
      </w:r>
      <w:r w:rsidR="00DE6214" w:rsidRPr="00DE6214">
        <w:rPr>
          <w:rFonts w:ascii="Times New Roman" w:hAnsi="Times New Roman" w:cs="Times New Roman"/>
          <w:sz w:val="24"/>
          <w:szCs w:val="24"/>
        </w:rPr>
        <w:t xml:space="preserve"> tree</w:t>
      </w:r>
      <w:r w:rsidR="00C20E8B">
        <w:rPr>
          <w:rFonts w:ascii="Times New Roman" w:hAnsi="Times New Roman" w:cs="Times New Roman"/>
          <w:sz w:val="24"/>
          <w:szCs w:val="24"/>
        </w:rPr>
        <w:t xml:space="preserve"> mortality </w:t>
      </w:r>
      <w:r w:rsidR="00F95795">
        <w:rPr>
          <w:rFonts w:ascii="Times New Roman" w:hAnsi="Times New Roman" w:cs="Times New Roman"/>
          <w:sz w:val="24"/>
          <w:szCs w:val="24"/>
        </w:rPr>
        <w:t xml:space="preserve">summed </w:t>
      </w:r>
      <w:r w:rsidR="00C20E8B">
        <w:rPr>
          <w:rFonts w:ascii="Times New Roman" w:hAnsi="Times New Roman" w:cs="Times New Roman"/>
          <w:sz w:val="24"/>
          <w:szCs w:val="24"/>
        </w:rPr>
        <w:t>over a given fire</w:t>
      </w:r>
      <w:r w:rsidR="00F95795">
        <w:rPr>
          <w:rFonts w:ascii="Times New Roman" w:hAnsi="Times New Roman" w:cs="Times New Roman"/>
          <w:sz w:val="24"/>
          <w:szCs w:val="24"/>
        </w:rPr>
        <w:t xml:space="preserve"> area</w:t>
      </w:r>
      <w:r w:rsidR="00C20E8B">
        <w:rPr>
          <w:rFonts w:ascii="Times New Roman" w:hAnsi="Times New Roman" w:cs="Times New Roman"/>
          <w:sz w:val="24"/>
          <w:szCs w:val="24"/>
        </w:rPr>
        <w:t xml:space="preserve"> </w:t>
      </w:r>
      <w:r w:rsidR="00C20E8B">
        <w:rPr>
          <w:rFonts w:ascii="Times New Roman" w:hAnsi="Times New Roman" w:cs="Times New Roman"/>
          <w:sz w:val="24"/>
          <w:szCs w:val="24"/>
        </w:rPr>
        <w:fldChar w:fldCharType="begin">
          <w:fldData xml:space="preserve">PEVuZE5vdGU+PENpdGU+PEF1dGhvcj5BZ2VlPC9BdXRob3I+PFllYXI+MTk5MzwvWWVhcj48UmVj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</w:fldData>
        </w:fldChar>
      </w:r>
      <w:r w:rsidR="007F54DD">
        <w:rPr>
          <w:rFonts w:ascii="Times New Roman" w:hAnsi="Times New Roman" w:cs="Times New Roman"/>
          <w:sz w:val="24"/>
          <w:szCs w:val="24"/>
        </w:rPr>
        <w:instrText xml:space="preserve"> ADDIN EN.CITE </w:instrText>
      </w:r>
      <w:r w:rsidR="007F54DD">
        <w:rPr>
          <w:rFonts w:ascii="Times New Roman" w:hAnsi="Times New Roman" w:cs="Times New Roman"/>
          <w:sz w:val="24"/>
          <w:szCs w:val="24"/>
        </w:rPr>
        <w:fldChar w:fldCharType="begin">
          <w:fldData xml:space="preserve">PEVuZE5vdGU+PENpdGU+PEF1dGhvcj5BZ2VlPC9BdXRob3I+PFllYXI+MTk5MzwvWWVhcj48UmVj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</w:fldData>
        </w:fldChar>
      </w:r>
      <w:r w:rsidR="007F54DD">
        <w:rPr>
          <w:rFonts w:ascii="Times New Roman" w:hAnsi="Times New Roman" w:cs="Times New Roman"/>
          <w:sz w:val="24"/>
          <w:szCs w:val="24"/>
        </w:rPr>
        <w:instrText xml:space="preserve"> ADDIN EN.CITE.DATA </w:instrText>
      </w:r>
      <w:r w:rsidR="007F54DD">
        <w:rPr>
          <w:rFonts w:ascii="Times New Roman" w:hAnsi="Times New Roman" w:cs="Times New Roman"/>
          <w:sz w:val="24"/>
          <w:szCs w:val="24"/>
        </w:rPr>
      </w:r>
      <w:r w:rsidR="007F54DD">
        <w:rPr>
          <w:rFonts w:ascii="Times New Roman" w:hAnsi="Times New Roman" w:cs="Times New Roman"/>
          <w:sz w:val="24"/>
          <w:szCs w:val="24"/>
        </w:rPr>
        <w:fldChar w:fldCharType="end"/>
      </w:r>
      <w:r w:rsidR="00C20E8B">
        <w:rPr>
          <w:rFonts w:ascii="Times New Roman" w:hAnsi="Times New Roman" w:cs="Times New Roman"/>
          <w:sz w:val="24"/>
          <w:szCs w:val="24"/>
        </w:rPr>
      </w:r>
      <w:r w:rsidR="00C20E8B">
        <w:rPr>
          <w:rFonts w:ascii="Times New Roman" w:hAnsi="Times New Roman" w:cs="Times New Roman"/>
          <w:sz w:val="24"/>
          <w:szCs w:val="24"/>
        </w:rPr>
        <w:fldChar w:fldCharType="separate"/>
      </w:r>
      <w:r w:rsidR="007F54DD">
        <w:rPr>
          <w:rFonts w:ascii="Times New Roman" w:hAnsi="Times New Roman" w:cs="Times New Roman"/>
          <w:noProof/>
          <w:sz w:val="24"/>
          <w:szCs w:val="24"/>
        </w:rPr>
        <w:t>(Agee 1993; Perry et al. 2011)</w:t>
      </w:r>
      <w:r w:rsidR="00C20E8B">
        <w:rPr>
          <w:rFonts w:ascii="Times New Roman" w:hAnsi="Times New Roman" w:cs="Times New Roman"/>
          <w:sz w:val="24"/>
          <w:szCs w:val="24"/>
        </w:rPr>
        <w:fldChar w:fldCharType="end"/>
      </w:r>
      <w:r w:rsidR="00C20E8B">
        <w:rPr>
          <w:rFonts w:ascii="Times New Roman" w:hAnsi="Times New Roman" w:cs="Times New Roman"/>
          <w:sz w:val="24"/>
          <w:szCs w:val="24"/>
        </w:rPr>
        <w:t xml:space="preserve">. There are two major concerns with this definition. First, </w:t>
      </w:r>
      <w:r w:rsidR="005C6623">
        <w:rPr>
          <w:rFonts w:ascii="Times New Roman" w:hAnsi="Times New Roman" w:cs="Times New Roman"/>
          <w:sz w:val="24"/>
          <w:szCs w:val="24"/>
        </w:rPr>
        <w:t>the range</w:t>
      </w:r>
      <w:r w:rsidR="000C760C">
        <w:rPr>
          <w:rFonts w:ascii="Times New Roman" w:hAnsi="Times New Roman" w:cs="Times New Roman"/>
          <w:sz w:val="24"/>
          <w:szCs w:val="24"/>
        </w:rPr>
        <w:t xml:space="preserve"> in </w:t>
      </w:r>
      <w:r w:rsidR="005C6623">
        <w:rPr>
          <w:rFonts w:ascii="Times New Roman" w:hAnsi="Times New Roman" w:cs="Times New Roman"/>
          <w:sz w:val="24"/>
          <w:szCs w:val="24"/>
        </w:rPr>
        <w:t>overstory</w:t>
      </w:r>
      <w:r w:rsidR="00100D9D">
        <w:rPr>
          <w:rFonts w:ascii="Times New Roman" w:hAnsi="Times New Roman" w:cs="Times New Roman"/>
          <w:sz w:val="24"/>
          <w:szCs w:val="24"/>
        </w:rPr>
        <w:t xml:space="preserve"> </w:t>
      </w:r>
      <w:r w:rsidR="005C6623">
        <w:rPr>
          <w:rFonts w:ascii="Times New Roman" w:hAnsi="Times New Roman" w:cs="Times New Roman"/>
          <w:sz w:val="24"/>
          <w:szCs w:val="24"/>
        </w:rPr>
        <w:t xml:space="preserve">mortality </w:t>
      </w:r>
      <w:r w:rsidR="00100D9D">
        <w:rPr>
          <w:rFonts w:ascii="Times New Roman" w:hAnsi="Times New Roman" w:cs="Times New Roman"/>
          <w:sz w:val="24"/>
          <w:szCs w:val="24"/>
        </w:rPr>
        <w:t>across a single fire</w:t>
      </w:r>
      <w:r w:rsidR="00813794">
        <w:rPr>
          <w:rFonts w:ascii="Times New Roman" w:hAnsi="Times New Roman" w:cs="Times New Roman"/>
          <w:sz w:val="24"/>
          <w:szCs w:val="24"/>
        </w:rPr>
        <w:t xml:space="preserve"> </w:t>
      </w:r>
      <w:r w:rsidR="005C6623">
        <w:rPr>
          <w:rFonts w:ascii="Times New Roman" w:hAnsi="Times New Roman" w:cs="Times New Roman"/>
          <w:sz w:val="24"/>
          <w:szCs w:val="24"/>
        </w:rPr>
        <w:t xml:space="preserve">is so broad that </w:t>
      </w:r>
      <w:r w:rsidR="00692FCC">
        <w:rPr>
          <w:rFonts w:ascii="Times New Roman" w:hAnsi="Times New Roman" w:cs="Times New Roman"/>
          <w:sz w:val="24"/>
          <w:szCs w:val="24"/>
        </w:rPr>
        <w:t>most</w:t>
      </w:r>
      <w:r w:rsidR="00861707">
        <w:rPr>
          <w:rFonts w:ascii="Times New Roman" w:hAnsi="Times New Roman" w:cs="Times New Roman"/>
          <w:sz w:val="24"/>
          <w:szCs w:val="24"/>
        </w:rPr>
        <w:t xml:space="preserve"> fires</w:t>
      </w:r>
      <w:r w:rsidR="00692FCC">
        <w:rPr>
          <w:rFonts w:ascii="Times New Roman" w:hAnsi="Times New Roman" w:cs="Times New Roman"/>
          <w:sz w:val="24"/>
          <w:szCs w:val="24"/>
        </w:rPr>
        <w:t xml:space="preserve"> in forested landscapes</w:t>
      </w:r>
      <w:r w:rsidR="00861707">
        <w:rPr>
          <w:rFonts w:ascii="Times New Roman" w:hAnsi="Times New Roman" w:cs="Times New Roman"/>
          <w:sz w:val="24"/>
          <w:szCs w:val="24"/>
        </w:rPr>
        <w:t xml:space="preserve"> fit within this range</w:t>
      </w:r>
      <w:r w:rsidR="00692FCC">
        <w:rPr>
          <w:rFonts w:ascii="Times New Roman" w:hAnsi="Times New Roman" w:cs="Times New Roman"/>
          <w:sz w:val="24"/>
          <w:szCs w:val="24"/>
        </w:rPr>
        <w:t xml:space="preserve"> </w:t>
      </w:r>
      <w:r w:rsidR="00692FCC">
        <w:rPr>
          <w:rFonts w:ascii="Times New Roman" w:hAnsi="Times New Roman" w:cs="Times New Roman"/>
          <w:sz w:val="24"/>
          <w:szCs w:val="24"/>
        </w:rPr>
        <w:fldChar w:fldCharType="begin">
          <w:fldData xml:space="preserve">PEVuZE5vdGU+PENpdGU+PEF1dGhvcj5DYW5zbGVyPC9BdXRob3I+PFllYXI+MjAxNDwvWWVhcj48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</w:fldData>
        </w:fldChar>
      </w:r>
      <w:r w:rsidR="008415D0">
        <w:rPr>
          <w:rFonts w:ascii="Times New Roman" w:hAnsi="Times New Roman" w:cs="Times New Roman"/>
          <w:sz w:val="24"/>
          <w:szCs w:val="24"/>
        </w:rPr>
        <w:instrText xml:space="preserve"> ADDIN EN.CITE </w:instrText>
      </w:r>
      <w:r w:rsidR="008415D0">
        <w:rPr>
          <w:rFonts w:ascii="Times New Roman" w:hAnsi="Times New Roman" w:cs="Times New Roman"/>
          <w:sz w:val="24"/>
          <w:szCs w:val="24"/>
        </w:rPr>
        <w:fldChar w:fldCharType="begin">
          <w:fldData xml:space="preserve">PEVuZE5vdGU+PENpdGU+PEF1dGhvcj5DYW5zbGVyPC9BdXRob3I+PFllYXI+MjAxNDwvWWVhcj48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</w:fldData>
        </w:fldChar>
      </w:r>
      <w:r w:rsidR="008415D0">
        <w:rPr>
          <w:rFonts w:ascii="Times New Roman" w:hAnsi="Times New Roman" w:cs="Times New Roman"/>
          <w:sz w:val="24"/>
          <w:szCs w:val="24"/>
        </w:rPr>
        <w:instrText xml:space="preserve"> ADDIN EN.CITE.DATA </w:instrText>
      </w:r>
      <w:r w:rsidR="008415D0">
        <w:rPr>
          <w:rFonts w:ascii="Times New Roman" w:hAnsi="Times New Roman" w:cs="Times New Roman"/>
          <w:sz w:val="24"/>
          <w:szCs w:val="24"/>
        </w:rPr>
      </w:r>
      <w:r w:rsidR="008415D0">
        <w:rPr>
          <w:rFonts w:ascii="Times New Roman" w:hAnsi="Times New Roman" w:cs="Times New Roman"/>
          <w:sz w:val="24"/>
          <w:szCs w:val="24"/>
        </w:rPr>
        <w:fldChar w:fldCharType="end"/>
      </w:r>
      <w:r w:rsidR="00692FCC">
        <w:rPr>
          <w:rFonts w:ascii="Times New Roman" w:hAnsi="Times New Roman" w:cs="Times New Roman"/>
          <w:sz w:val="24"/>
          <w:szCs w:val="24"/>
        </w:rPr>
      </w:r>
      <w:r w:rsidR="00692FCC">
        <w:rPr>
          <w:rFonts w:ascii="Times New Roman" w:hAnsi="Times New Roman" w:cs="Times New Roman"/>
          <w:sz w:val="24"/>
          <w:szCs w:val="24"/>
        </w:rPr>
        <w:fldChar w:fldCharType="separate"/>
      </w:r>
      <w:r w:rsidR="008415D0">
        <w:rPr>
          <w:rFonts w:ascii="Times New Roman" w:hAnsi="Times New Roman" w:cs="Times New Roman"/>
          <w:noProof/>
          <w:sz w:val="24"/>
          <w:szCs w:val="24"/>
        </w:rPr>
        <w:t>(Miller et al. 2012; Cansler and McKenzie 2014; Harvey et al. 2016)</w:t>
      </w:r>
      <w:r w:rsidR="00692FCC">
        <w:rPr>
          <w:rFonts w:ascii="Times New Roman" w:hAnsi="Times New Roman" w:cs="Times New Roman"/>
          <w:sz w:val="24"/>
          <w:szCs w:val="24"/>
        </w:rPr>
        <w:fldChar w:fldCharType="end"/>
      </w:r>
      <w:r w:rsidR="00861707">
        <w:rPr>
          <w:rFonts w:ascii="Times New Roman" w:hAnsi="Times New Roman" w:cs="Times New Roman"/>
          <w:sz w:val="24"/>
          <w:szCs w:val="24"/>
        </w:rPr>
        <w:t xml:space="preserve">, hence it is not </w:t>
      </w:r>
      <w:r w:rsidR="007738C9">
        <w:rPr>
          <w:rFonts w:ascii="Times New Roman" w:hAnsi="Times New Roman" w:cs="Times New Roman"/>
          <w:sz w:val="24"/>
          <w:szCs w:val="24"/>
        </w:rPr>
        <w:t>very precise</w:t>
      </w:r>
      <w:r w:rsidR="005C6623">
        <w:rPr>
          <w:rFonts w:ascii="Times New Roman" w:hAnsi="Times New Roman" w:cs="Times New Roman"/>
          <w:sz w:val="24"/>
          <w:szCs w:val="24"/>
        </w:rPr>
        <w:t xml:space="preserve"> </w:t>
      </w:r>
      <w:r w:rsidR="000B35D1">
        <w:rPr>
          <w:rFonts w:ascii="Times New Roman" w:hAnsi="Times New Roman" w:cs="Times New Roman"/>
          <w:sz w:val="24"/>
          <w:szCs w:val="24"/>
        </w:rPr>
        <w:t>for distinguishing among fires</w:t>
      </w:r>
      <w:r w:rsidR="00861707">
        <w:rPr>
          <w:rFonts w:ascii="Times New Roman" w:hAnsi="Times New Roman" w:cs="Times New Roman"/>
          <w:sz w:val="24"/>
          <w:szCs w:val="24"/>
        </w:rPr>
        <w:t xml:space="preserve"> </w:t>
      </w:r>
      <w:r w:rsidR="005C6623">
        <w:rPr>
          <w:rFonts w:ascii="Times New Roman" w:hAnsi="Times New Roman" w:cs="Times New Roman"/>
          <w:sz w:val="24"/>
          <w:szCs w:val="24"/>
        </w:rPr>
        <w:fldChar w:fldCharType="begin">
          <w:fldData xml:space="preserve">PEVuZE5vdGU+PENpdGU+PEF1dGhvcj5Ccm93bjwvQXV0aG9yPjxZZWFyPjIwMDg8L1llYXI+PFJl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==
</w:fldData>
        </w:fldChar>
      </w:r>
      <w:r w:rsidR="005C6623">
        <w:rPr>
          <w:rFonts w:ascii="Times New Roman" w:hAnsi="Times New Roman" w:cs="Times New Roman"/>
          <w:sz w:val="24"/>
          <w:szCs w:val="24"/>
        </w:rPr>
        <w:instrText xml:space="preserve"> ADDIN EN.CITE </w:instrText>
      </w:r>
      <w:r w:rsidR="005C6623">
        <w:rPr>
          <w:rFonts w:ascii="Times New Roman" w:hAnsi="Times New Roman" w:cs="Times New Roman"/>
          <w:sz w:val="24"/>
          <w:szCs w:val="24"/>
        </w:rPr>
        <w:fldChar w:fldCharType="begin">
          <w:fldData xml:space="preserve">PEVuZE5vdGU+PENpdGU+PEF1dGhvcj5Ccm93bjwvQXV0aG9yPjxZZWFyPjIwMDg8L1llYXI+PFJl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==
</w:fldData>
        </w:fldChar>
      </w:r>
      <w:r w:rsidR="005C6623">
        <w:rPr>
          <w:rFonts w:ascii="Times New Roman" w:hAnsi="Times New Roman" w:cs="Times New Roman"/>
          <w:sz w:val="24"/>
          <w:szCs w:val="24"/>
        </w:rPr>
        <w:instrText xml:space="preserve"> ADDIN EN.CITE.DATA </w:instrText>
      </w:r>
      <w:r w:rsidR="005C6623">
        <w:rPr>
          <w:rFonts w:ascii="Times New Roman" w:hAnsi="Times New Roman" w:cs="Times New Roman"/>
          <w:sz w:val="24"/>
          <w:szCs w:val="24"/>
        </w:rPr>
      </w:r>
      <w:r w:rsidR="005C6623">
        <w:rPr>
          <w:rFonts w:ascii="Times New Roman" w:hAnsi="Times New Roman" w:cs="Times New Roman"/>
          <w:sz w:val="24"/>
          <w:szCs w:val="24"/>
        </w:rPr>
        <w:fldChar w:fldCharType="end"/>
      </w:r>
      <w:r w:rsidR="005C6623">
        <w:rPr>
          <w:rFonts w:ascii="Times New Roman" w:hAnsi="Times New Roman" w:cs="Times New Roman"/>
          <w:sz w:val="24"/>
          <w:szCs w:val="24"/>
        </w:rPr>
      </w:r>
      <w:r w:rsidR="005C6623">
        <w:rPr>
          <w:rFonts w:ascii="Times New Roman" w:hAnsi="Times New Roman" w:cs="Times New Roman"/>
          <w:sz w:val="24"/>
          <w:szCs w:val="24"/>
        </w:rPr>
        <w:fldChar w:fldCharType="separate"/>
      </w:r>
      <w:r w:rsidR="005C6623">
        <w:rPr>
          <w:rFonts w:ascii="Times New Roman" w:hAnsi="Times New Roman" w:cs="Times New Roman"/>
          <w:noProof/>
          <w:sz w:val="24"/>
          <w:szCs w:val="24"/>
        </w:rPr>
        <w:t>(Brown et al. 2008; Perry et al. 2011)</w:t>
      </w:r>
      <w:r w:rsidR="005C6623">
        <w:rPr>
          <w:rFonts w:ascii="Times New Roman" w:hAnsi="Times New Roman" w:cs="Times New Roman"/>
          <w:sz w:val="24"/>
          <w:szCs w:val="24"/>
        </w:rPr>
        <w:fldChar w:fldCharType="end"/>
      </w:r>
      <w:r w:rsidR="005C6623">
        <w:rPr>
          <w:rFonts w:ascii="Times New Roman" w:hAnsi="Times New Roman" w:cs="Times New Roman"/>
          <w:sz w:val="24"/>
          <w:szCs w:val="24"/>
        </w:rPr>
        <w:t>. Second, a simple summing of overstory mortali</w:t>
      </w:r>
      <w:r w:rsidR="000B35D1">
        <w:rPr>
          <w:rFonts w:ascii="Times New Roman" w:hAnsi="Times New Roman" w:cs="Times New Roman"/>
          <w:sz w:val="24"/>
          <w:szCs w:val="24"/>
        </w:rPr>
        <w:t>ty across an entire fire</w:t>
      </w:r>
      <w:r w:rsidR="005C6623">
        <w:rPr>
          <w:rFonts w:ascii="Times New Roman" w:hAnsi="Times New Roman" w:cs="Times New Roman"/>
          <w:sz w:val="24"/>
          <w:szCs w:val="24"/>
        </w:rPr>
        <w:t xml:space="preserve"> </w:t>
      </w:r>
      <w:r w:rsidR="00461159">
        <w:rPr>
          <w:rFonts w:ascii="Times New Roman" w:hAnsi="Times New Roman" w:cs="Times New Roman"/>
          <w:sz w:val="24"/>
          <w:szCs w:val="24"/>
        </w:rPr>
        <w:t xml:space="preserve">ignores important </w:t>
      </w:r>
      <w:r w:rsidR="0000726A">
        <w:rPr>
          <w:rFonts w:ascii="Times New Roman" w:hAnsi="Times New Roman" w:cs="Times New Roman"/>
          <w:sz w:val="24"/>
          <w:szCs w:val="24"/>
        </w:rPr>
        <w:t>spatial</w:t>
      </w:r>
      <w:r w:rsidR="008941E7">
        <w:rPr>
          <w:rFonts w:ascii="Times New Roman" w:hAnsi="Times New Roman" w:cs="Times New Roman"/>
          <w:sz w:val="24"/>
          <w:szCs w:val="24"/>
        </w:rPr>
        <w:t xml:space="preserve"> characteristics of</w:t>
      </w:r>
      <w:r w:rsidR="00343568">
        <w:rPr>
          <w:rFonts w:ascii="Times New Roman" w:hAnsi="Times New Roman" w:cs="Times New Roman"/>
          <w:sz w:val="24"/>
          <w:szCs w:val="24"/>
        </w:rPr>
        <w:t xml:space="preserve"> overstory mortality</w:t>
      </w:r>
      <w:r w:rsidR="00774413">
        <w:rPr>
          <w:rFonts w:ascii="Times New Roman" w:hAnsi="Times New Roman" w:cs="Times New Roman"/>
          <w:sz w:val="24"/>
          <w:szCs w:val="24"/>
        </w:rPr>
        <w:t>. These spatial characteristics</w:t>
      </w:r>
      <w:r w:rsidR="00461159">
        <w:rPr>
          <w:rFonts w:ascii="Times New Roman" w:hAnsi="Times New Roman" w:cs="Times New Roman"/>
          <w:sz w:val="24"/>
          <w:szCs w:val="24"/>
        </w:rPr>
        <w:t xml:space="preserve"> can have</w:t>
      </w:r>
      <w:r w:rsidR="0000726A">
        <w:rPr>
          <w:rFonts w:ascii="Times New Roman" w:hAnsi="Times New Roman" w:cs="Times New Roman"/>
          <w:sz w:val="24"/>
          <w:szCs w:val="24"/>
        </w:rPr>
        <w:t xml:space="preserve"> a</w:t>
      </w:r>
      <w:r w:rsidR="00100D9D">
        <w:rPr>
          <w:rFonts w:ascii="Times New Roman" w:hAnsi="Times New Roman" w:cs="Times New Roman"/>
          <w:sz w:val="24"/>
          <w:szCs w:val="24"/>
        </w:rPr>
        <w:t xml:space="preserve"> s</w:t>
      </w:r>
      <w:r w:rsidR="0000726A">
        <w:rPr>
          <w:rFonts w:ascii="Times New Roman" w:hAnsi="Times New Roman" w:cs="Times New Roman"/>
          <w:sz w:val="24"/>
          <w:szCs w:val="24"/>
        </w:rPr>
        <w:t>trong</w:t>
      </w:r>
      <w:r w:rsidR="00100D9D">
        <w:rPr>
          <w:rFonts w:ascii="Times New Roman" w:hAnsi="Times New Roman" w:cs="Times New Roman"/>
          <w:sz w:val="24"/>
          <w:szCs w:val="24"/>
        </w:rPr>
        <w:t xml:space="preserve"> influence</w:t>
      </w:r>
      <w:r w:rsidR="00EF0018">
        <w:rPr>
          <w:rFonts w:ascii="Times New Roman" w:hAnsi="Times New Roman" w:cs="Times New Roman"/>
          <w:sz w:val="24"/>
          <w:szCs w:val="24"/>
        </w:rPr>
        <w:t xml:space="preserve"> </w:t>
      </w:r>
      <w:r w:rsidR="0000726A">
        <w:rPr>
          <w:rFonts w:ascii="Times New Roman" w:hAnsi="Times New Roman" w:cs="Times New Roman"/>
          <w:sz w:val="24"/>
          <w:szCs w:val="24"/>
        </w:rPr>
        <w:t xml:space="preserve">on </w:t>
      </w:r>
      <w:r w:rsidR="00236B8C">
        <w:rPr>
          <w:rFonts w:ascii="Times New Roman" w:hAnsi="Times New Roman" w:cs="Times New Roman"/>
          <w:sz w:val="24"/>
          <w:szCs w:val="24"/>
        </w:rPr>
        <w:t>post-fire vegetation dynamics</w:t>
      </w:r>
      <w:r w:rsidR="00EF669F">
        <w:rPr>
          <w:rFonts w:ascii="Times New Roman" w:hAnsi="Times New Roman" w:cs="Times New Roman"/>
          <w:sz w:val="24"/>
          <w:szCs w:val="24"/>
        </w:rPr>
        <w:t xml:space="preserve"> in</w:t>
      </w:r>
      <w:r w:rsidR="0000726A">
        <w:rPr>
          <w:rFonts w:ascii="Times New Roman" w:hAnsi="Times New Roman" w:cs="Times New Roman"/>
          <w:sz w:val="24"/>
          <w:szCs w:val="24"/>
        </w:rPr>
        <w:t xml:space="preserve"> </w:t>
      </w:r>
      <w:r w:rsidR="00100D9D">
        <w:rPr>
          <w:rFonts w:ascii="Times New Roman" w:hAnsi="Times New Roman" w:cs="Times New Roman"/>
          <w:sz w:val="24"/>
          <w:szCs w:val="24"/>
        </w:rPr>
        <w:t>conifer</w:t>
      </w:r>
      <w:r w:rsidR="00EF669F">
        <w:rPr>
          <w:rFonts w:ascii="Times New Roman" w:hAnsi="Times New Roman" w:cs="Times New Roman"/>
          <w:sz w:val="24"/>
          <w:szCs w:val="24"/>
        </w:rPr>
        <w:t>-dominated</w:t>
      </w:r>
      <w:r w:rsidR="00EF0018">
        <w:rPr>
          <w:rFonts w:ascii="Times New Roman" w:hAnsi="Times New Roman" w:cs="Times New Roman"/>
          <w:sz w:val="24"/>
          <w:szCs w:val="24"/>
        </w:rPr>
        <w:t xml:space="preserve"> forests</w:t>
      </w:r>
      <w:r w:rsidR="007738C9" w:rsidRPr="007738C9">
        <w:rPr>
          <w:rFonts w:ascii="Times New Roman" w:hAnsi="Times New Roman" w:cs="Times New Roman"/>
          <w:sz w:val="24"/>
          <w:szCs w:val="24"/>
        </w:rPr>
        <w:t xml:space="preserve"> main</w:t>
      </w:r>
      <w:r w:rsidR="007738C9">
        <w:rPr>
          <w:rFonts w:ascii="Times New Roman" w:hAnsi="Times New Roman" w:cs="Times New Roman"/>
          <w:sz w:val="24"/>
          <w:szCs w:val="24"/>
        </w:rPr>
        <w:t xml:space="preserve">ly owing to limitations in seed </w:t>
      </w:r>
      <w:r w:rsidR="007738C9" w:rsidRPr="007738C9">
        <w:rPr>
          <w:rFonts w:ascii="Times New Roman" w:hAnsi="Times New Roman" w:cs="Times New Roman"/>
          <w:sz w:val="24"/>
          <w:szCs w:val="24"/>
        </w:rPr>
        <w:t>dispersal</w:t>
      </w:r>
      <w:r w:rsidR="00100D9D">
        <w:rPr>
          <w:rFonts w:ascii="Times New Roman" w:hAnsi="Times New Roman" w:cs="Times New Roman"/>
          <w:sz w:val="24"/>
          <w:szCs w:val="24"/>
        </w:rPr>
        <w:t xml:space="preserve"> </w:t>
      </w:r>
      <w:r w:rsidR="00100D9D">
        <w:rPr>
          <w:rFonts w:ascii="Times New Roman" w:hAnsi="Times New Roman" w:cs="Times New Roman"/>
          <w:sz w:val="24"/>
          <w:szCs w:val="24"/>
        </w:rPr>
        <w:fldChar w:fldCharType="begin"/>
      </w:r>
      <w:r w:rsidR="00747A6D">
        <w:rPr>
          <w:rFonts w:ascii="Times New Roman" w:hAnsi="Times New Roman" w:cs="Times New Roman"/>
          <w:sz w:val="24"/>
          <w:szCs w:val="24"/>
        </w:rPr>
        <w:instrText xml:space="preserve"> ADDIN EN.CITE &lt;EndNote&gt;&lt;Cite&gt;&lt;Author&gt;Kemp&lt;/Author&gt;&lt;Year&gt;2016&lt;/Year&gt;&lt;RecNum&gt;1438&lt;/RecNum&gt;&lt;Prefix&gt;e.g.`, &lt;/Prefix&gt;&lt;DisplayText&gt;(e.g., Kemp et al. 2016)&lt;/DisplayText&gt;&lt;record&gt;&lt;rec-number&gt;1438&lt;/rec-number&gt;&lt;foreign-keys&gt;&lt;key app="EN" db-id="tre00sewcs55d2e0szppfpa0paptvstsvzt9" timestamp="1458846245"&gt;1438&lt;/key&gt;&lt;/foreign-keys&gt;&lt;ref-type name="Journal Article"&gt;17&lt;/ref-type&gt;&lt;contributors&gt;&lt;authors&gt;&lt;author&gt;Kemp, Kerry B.&lt;/author&gt;&lt;author&gt;Higuera, Philip E.&lt;/author&gt;&lt;author&gt;Morgan, Penelope&lt;/author&gt;&lt;/authors&gt;&lt;/contributors&gt;&lt;titles&gt;&lt;title&gt;Fire legacies impact conifer regeneration across environmental gradients in the U.S. northern Rockies&lt;/title&gt;&lt;secondary-title&gt;Landscape Ecology&lt;/secondary-title&gt;&lt;alt-title&gt;Landsc. Ecol.&lt;/alt-title&gt;&lt;short-title&gt;digital&lt;/short-title&gt;&lt;/titles&gt;&lt;periodical&gt;&lt;full-title&gt;Landscape Ecology&lt;/full-title&gt;&lt;abbr-1&gt;Landscape Ecol.&lt;/abbr-1&gt;&lt;/periodical&gt;&lt;pages&gt;619-636&lt;/pages&gt;&lt;volume&gt;31&lt;/volume&gt;&lt;number&gt;3&lt;/number&gt;&lt;dates&gt;&lt;year&gt;2016&lt;/year&gt;&lt;/dates&gt;&lt;isbn&gt;1572-9761&lt;/isbn&gt;&lt;label&gt;Kemp2015&lt;/label&gt;&lt;work-type&gt;journal article&lt;/work-type&gt;&lt;urls&gt;&lt;related-urls&gt;&lt;url&gt;http://dx.doi.org/10.1007/s10980-015-0268-3&lt;/url&gt;&lt;/related-urls&gt;&lt;/urls&gt;&lt;electronic-resource-num&gt;10.1007/s10980-015-0268-3&lt;/electronic-resource-num&gt;&lt;/record&gt;&lt;/Cite&gt;&lt;/EndNote&gt;</w:instrText>
      </w:r>
      <w:r w:rsidR="00100D9D">
        <w:rPr>
          <w:rFonts w:ascii="Times New Roman" w:hAnsi="Times New Roman" w:cs="Times New Roman"/>
          <w:sz w:val="24"/>
          <w:szCs w:val="24"/>
        </w:rPr>
        <w:fldChar w:fldCharType="separate"/>
      </w:r>
      <w:r w:rsidR="00747A6D">
        <w:rPr>
          <w:rFonts w:ascii="Times New Roman" w:hAnsi="Times New Roman" w:cs="Times New Roman"/>
          <w:noProof/>
          <w:sz w:val="24"/>
          <w:szCs w:val="24"/>
        </w:rPr>
        <w:t>(e.g., Kemp et al. 2016)</w:t>
      </w:r>
      <w:r w:rsidR="00100D9D">
        <w:rPr>
          <w:rFonts w:ascii="Times New Roman" w:hAnsi="Times New Roman" w:cs="Times New Roman"/>
          <w:sz w:val="24"/>
          <w:szCs w:val="24"/>
        </w:rPr>
        <w:fldChar w:fldCharType="end"/>
      </w:r>
      <w:r w:rsidR="00912CF2">
        <w:rPr>
          <w:rFonts w:ascii="Times New Roman" w:hAnsi="Times New Roman" w:cs="Times New Roman"/>
          <w:sz w:val="24"/>
          <w:szCs w:val="24"/>
        </w:rPr>
        <w:t>.</w:t>
      </w:r>
      <w:r w:rsidR="00774413">
        <w:rPr>
          <w:rFonts w:ascii="Times New Roman" w:hAnsi="Times New Roman" w:cs="Times New Roman"/>
          <w:sz w:val="24"/>
          <w:szCs w:val="24"/>
        </w:rPr>
        <w:t xml:space="preserve"> </w:t>
      </w:r>
      <w:r w:rsidR="00912CF2">
        <w:rPr>
          <w:rFonts w:ascii="Times New Roman" w:hAnsi="Times New Roman" w:cs="Times New Roman"/>
          <w:sz w:val="24"/>
          <w:szCs w:val="24"/>
        </w:rPr>
        <w:t>A</w:t>
      </w:r>
      <w:r w:rsidR="00774413">
        <w:rPr>
          <w:rFonts w:ascii="Times New Roman" w:hAnsi="Times New Roman" w:cs="Times New Roman"/>
          <w:sz w:val="24"/>
          <w:szCs w:val="24"/>
        </w:rPr>
        <w:t>s such</w:t>
      </w:r>
      <w:r w:rsidR="00912CF2">
        <w:rPr>
          <w:rFonts w:ascii="Times New Roman" w:hAnsi="Times New Roman" w:cs="Times New Roman"/>
          <w:sz w:val="24"/>
          <w:szCs w:val="24"/>
        </w:rPr>
        <w:t>,</w:t>
      </w:r>
      <w:r w:rsidR="00774413">
        <w:rPr>
          <w:rFonts w:ascii="Times New Roman" w:hAnsi="Times New Roman" w:cs="Times New Roman"/>
          <w:sz w:val="24"/>
          <w:szCs w:val="24"/>
        </w:rPr>
        <w:t xml:space="preserve"> qu</w:t>
      </w:r>
      <w:r w:rsidR="00DE6214" w:rsidRPr="00DE6214">
        <w:rPr>
          <w:rFonts w:ascii="Times New Roman" w:hAnsi="Times New Roman" w:cs="Times New Roman"/>
          <w:sz w:val="24"/>
          <w:szCs w:val="24"/>
        </w:rPr>
        <w:t xml:space="preserve">antifying </w:t>
      </w:r>
      <w:r w:rsidR="00912CF2">
        <w:rPr>
          <w:rFonts w:ascii="Times New Roman" w:hAnsi="Times New Roman" w:cs="Times New Roman"/>
          <w:sz w:val="24"/>
          <w:szCs w:val="24"/>
        </w:rPr>
        <w:t>these patterns</w:t>
      </w:r>
      <w:r w:rsidR="00DE6214" w:rsidRPr="00DE6214">
        <w:rPr>
          <w:rFonts w:ascii="Times New Roman" w:hAnsi="Times New Roman" w:cs="Times New Roman"/>
          <w:sz w:val="24"/>
          <w:szCs w:val="24"/>
        </w:rPr>
        <w:t xml:space="preserve"> is critical for understanding</w:t>
      </w:r>
      <w:r w:rsidR="00774413">
        <w:rPr>
          <w:rFonts w:ascii="Times New Roman" w:hAnsi="Times New Roman" w:cs="Times New Roman"/>
          <w:sz w:val="24"/>
          <w:szCs w:val="24"/>
        </w:rPr>
        <w:t xml:space="preserve"> ecosystem responses following stand-replacing</w:t>
      </w:r>
      <w:r w:rsidR="00343568">
        <w:rPr>
          <w:rFonts w:ascii="Times New Roman" w:hAnsi="Times New Roman" w:cs="Times New Roman"/>
          <w:sz w:val="24"/>
          <w:szCs w:val="24"/>
        </w:rPr>
        <w:t xml:space="preserve"> fire</w:t>
      </w:r>
      <w:r w:rsidR="008941E7">
        <w:rPr>
          <w:rFonts w:ascii="Times New Roman" w:hAnsi="Times New Roman" w:cs="Times New Roman"/>
          <w:sz w:val="24"/>
          <w:szCs w:val="24"/>
        </w:rPr>
        <w:t>. In this paper we propose a new more ecologically relevant approach for describing spatial patterns of stand-replacing fire effects, which will improve the characterization of fire effects for individual fires and fire regimes. Our intent is to refine the current characterization of fire regimes, rather than replace it</w:t>
      </w:r>
      <w:r w:rsidR="00343568">
        <w:rPr>
          <w:rFonts w:ascii="Times New Roman" w:hAnsi="Times New Roman" w:cs="Times New Roman"/>
          <w:sz w:val="24"/>
          <w:szCs w:val="24"/>
        </w:rPr>
        <w:t>.</w:t>
      </w:r>
    </w:p>
    <w:p w14:paraId="36C204C4" w14:textId="304B3248" w:rsidR="00311753" w:rsidRPr="00311753" w:rsidRDefault="00AE1EEF"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t>Scale and</w:t>
      </w:r>
      <w:r w:rsidR="00796E65">
        <w:rPr>
          <w:rFonts w:ascii="Times New Roman" w:hAnsi="Times New Roman" w:cs="Times New Roman"/>
          <w:b/>
          <w:sz w:val="24"/>
          <w:szCs w:val="24"/>
        </w:rPr>
        <w:t xml:space="preserve"> </w:t>
      </w:r>
      <w:r w:rsidR="00491365">
        <w:rPr>
          <w:rFonts w:ascii="Times New Roman" w:hAnsi="Times New Roman" w:cs="Times New Roman"/>
          <w:b/>
          <w:sz w:val="24"/>
          <w:szCs w:val="24"/>
        </w:rPr>
        <w:t>“</w:t>
      </w:r>
      <w:r w:rsidR="00A81372">
        <w:rPr>
          <w:rFonts w:ascii="Times New Roman" w:hAnsi="Times New Roman" w:cs="Times New Roman"/>
          <w:b/>
          <w:sz w:val="24"/>
          <w:szCs w:val="24"/>
        </w:rPr>
        <w:t>percent</w:t>
      </w:r>
      <w:r w:rsidR="00BE11E3">
        <w:rPr>
          <w:rFonts w:ascii="Times New Roman" w:hAnsi="Times New Roman" w:cs="Times New Roman"/>
          <w:b/>
          <w:sz w:val="24"/>
          <w:szCs w:val="24"/>
        </w:rPr>
        <w:t xml:space="preserve"> stand-replacing</w:t>
      </w:r>
      <w:r w:rsidR="00491365">
        <w:rPr>
          <w:rFonts w:ascii="Times New Roman" w:hAnsi="Times New Roman" w:cs="Times New Roman"/>
          <w:b/>
          <w:sz w:val="24"/>
          <w:szCs w:val="24"/>
        </w:rPr>
        <w:t>”</w:t>
      </w:r>
    </w:p>
    <w:p w14:paraId="18287529" w14:textId="55B77152" w:rsidR="00324F6B" w:rsidRDefault="000B35D1"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t>The</w:t>
      </w:r>
      <w:r w:rsidR="006E5EB5">
        <w:rPr>
          <w:rFonts w:ascii="Times New Roman" w:hAnsi="Times New Roman" w:cs="Times New Roman"/>
          <w:sz w:val="24"/>
          <w:szCs w:val="24"/>
        </w:rPr>
        <w:t xml:space="preserve"> widely used</w:t>
      </w:r>
      <w:r w:rsidR="00796E65">
        <w:rPr>
          <w:rFonts w:ascii="Times New Roman" w:hAnsi="Times New Roman" w:cs="Times New Roman"/>
          <w:sz w:val="24"/>
          <w:szCs w:val="24"/>
        </w:rPr>
        <w:t xml:space="preserve"> defi</w:t>
      </w:r>
      <w:r w:rsidR="00F95795">
        <w:rPr>
          <w:rFonts w:ascii="Times New Roman" w:hAnsi="Times New Roman" w:cs="Times New Roman"/>
          <w:sz w:val="24"/>
          <w:szCs w:val="24"/>
        </w:rPr>
        <w:t xml:space="preserve">nitions for binning </w:t>
      </w:r>
      <w:r>
        <w:rPr>
          <w:rFonts w:ascii="Times New Roman" w:hAnsi="Times New Roman" w:cs="Times New Roman"/>
          <w:sz w:val="24"/>
          <w:szCs w:val="24"/>
        </w:rPr>
        <w:t xml:space="preserve">individual </w:t>
      </w:r>
      <w:r w:rsidR="00F95795">
        <w:rPr>
          <w:rFonts w:ascii="Times New Roman" w:hAnsi="Times New Roman" w:cs="Times New Roman"/>
          <w:sz w:val="24"/>
          <w:szCs w:val="24"/>
        </w:rPr>
        <w:t>fires</w:t>
      </w:r>
      <w:r w:rsidR="00796E65">
        <w:rPr>
          <w:rFonts w:ascii="Times New Roman" w:hAnsi="Times New Roman" w:cs="Times New Roman"/>
          <w:sz w:val="24"/>
          <w:szCs w:val="24"/>
        </w:rPr>
        <w:t xml:space="preserve"> </w:t>
      </w:r>
      <w:r w:rsidR="000E66C4">
        <w:rPr>
          <w:rFonts w:ascii="Times New Roman" w:hAnsi="Times New Roman" w:cs="Times New Roman"/>
          <w:sz w:val="24"/>
          <w:szCs w:val="24"/>
        </w:rPr>
        <w:t xml:space="preserve">based </w:t>
      </w:r>
      <w:r w:rsidR="006E5EB5">
        <w:rPr>
          <w:rFonts w:ascii="Times New Roman" w:hAnsi="Times New Roman" w:cs="Times New Roman"/>
          <w:sz w:val="24"/>
          <w:szCs w:val="24"/>
        </w:rPr>
        <w:t xml:space="preserve">on </w:t>
      </w:r>
      <w:r w:rsidR="007B792A">
        <w:rPr>
          <w:rFonts w:ascii="Times New Roman" w:hAnsi="Times New Roman" w:cs="Times New Roman"/>
          <w:sz w:val="24"/>
          <w:szCs w:val="24"/>
        </w:rPr>
        <w:t xml:space="preserve">percent </w:t>
      </w:r>
      <w:r w:rsidR="00F95795">
        <w:rPr>
          <w:rFonts w:ascii="Times New Roman" w:hAnsi="Times New Roman" w:cs="Times New Roman"/>
          <w:sz w:val="24"/>
          <w:szCs w:val="24"/>
        </w:rPr>
        <w:t>overstory mortality</w:t>
      </w:r>
      <w:r w:rsidR="00357112">
        <w:rPr>
          <w:rFonts w:ascii="Times New Roman" w:hAnsi="Times New Roman" w:cs="Times New Roman"/>
          <w:sz w:val="24"/>
          <w:szCs w:val="24"/>
        </w:rPr>
        <w:t xml:space="preserve"> </w:t>
      </w:r>
      <w:r w:rsidR="00357112">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&lt;EndNote&gt;&lt;Cite&gt;&lt;Author&gt;Agee&lt;/Author&gt;&lt;Year&gt;1993&lt;/Year&gt;&lt;RecNum&gt;452&lt;/RecNum&gt;&lt;Prefix&gt;e.g.`, &amp;lt;20%`, 20-70%`, &amp;gt;70%`; &lt;/Prefix&gt;&lt;DisplayText&gt;(e.g., &amp;lt;20%, 20-70%, &amp;gt;70%; Agee 1993)&lt;/DisplayText&gt;&lt;record&gt;&lt;rec-number&gt;452&lt;/rec-number&gt;&lt;foreign-keys&gt;&lt;key app="EN" db-id="tre00sewcs55d2e0szppfpa0paptvstsvzt9" timestamp="0"&gt;452&lt;/key&gt;&lt;/foreign-keys&gt;&lt;ref-type name="Book"&gt;6&lt;/ref-type&gt;&lt;contributors&gt;&lt;authors&gt;&lt;author&gt;Agee, J. K.&lt;/author&gt;&lt;/authors&gt;&lt;/contributors&gt;&lt;titles&gt;&lt;title&gt;Fire ecology of Pacific Northwest forests&lt;/title&gt;&lt;short-title&gt;don&amp;apos;t have&lt;/short-title&gt;&lt;/titles&gt;&lt;dates&gt;&lt;year&gt;1993&lt;/year&gt;&lt;/dates&gt;&lt;pub-location&gt;Washington D.C., USA&lt;/pub-location&gt;&lt;publisher&gt;Island Press&lt;/publisher&gt;&lt;urls&gt;&lt;/urls&gt;&lt;/record&gt;&lt;/Cite&gt;&lt;/EndNote&gt;</w:instrText>
      </w:r>
      <w:r w:rsidR="00357112">
        <w:rPr>
          <w:rFonts w:ascii="Times New Roman" w:hAnsi="Times New Roman" w:cs="Times New Roman"/>
          <w:sz w:val="24"/>
          <w:szCs w:val="24"/>
        </w:rPr>
        <w:fldChar w:fldCharType="separate"/>
      </w:r>
      <w:r w:rsidR="00D036B6">
        <w:rPr>
          <w:rFonts w:ascii="Times New Roman" w:hAnsi="Times New Roman" w:cs="Times New Roman"/>
          <w:noProof/>
          <w:sz w:val="24"/>
          <w:szCs w:val="24"/>
        </w:rPr>
        <w:t>(e.g., &lt;20%, 20-70%, &gt;70%; Agee 1993)</w:t>
      </w:r>
      <w:r w:rsidR="00357112">
        <w:rPr>
          <w:rFonts w:ascii="Times New Roman" w:hAnsi="Times New Roman" w:cs="Times New Roman"/>
          <w:sz w:val="24"/>
          <w:szCs w:val="24"/>
        </w:rPr>
        <w:fldChar w:fldCharType="end"/>
      </w:r>
      <w:r w:rsidR="00324F6B">
        <w:rPr>
          <w:rFonts w:ascii="Times New Roman" w:hAnsi="Times New Roman" w:cs="Times New Roman"/>
          <w:sz w:val="24"/>
          <w:szCs w:val="24"/>
        </w:rPr>
        <w:t xml:space="preserve"> have also been used</w:t>
      </w:r>
      <w:r>
        <w:rPr>
          <w:rFonts w:ascii="Times New Roman" w:hAnsi="Times New Roman" w:cs="Times New Roman"/>
          <w:sz w:val="24"/>
          <w:szCs w:val="24"/>
        </w:rPr>
        <w:t xml:space="preserve"> to distinguish among fire regime types. Odion et al.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 ExcludeAuth="1"&gt;&lt;Author&gt;Odion&lt;/Author&gt;&lt;Year&gt;2014&lt;/Year&gt;&lt;RecNum&gt;1386&lt;/RecNum&gt;&lt;DisplayText&gt;(2014)&lt;/DisplayText&gt;&lt;record&gt;&lt;rec-number&gt;1386&lt;/rec-number&gt;&lt;foreign-keys&gt;&lt;key app="EN" db-id="tre00sewcs55d2e0szppfpa0paptvstsvzt9" timestamp="1436802715"&gt;1386&lt;/key&gt;&lt;/foreign-keys&gt;&lt;ref-type name="Journal Article"&gt;17&lt;/ref-type&gt;&lt;contributors&gt;&lt;authors&gt;&lt;author&gt;Odion, D. C.&lt;/author&gt;&lt;author&gt;Hanson, C. T.&lt;/author&gt;&lt;author&gt;Arsenault, A.&lt;/author&gt;&lt;author&gt;Baker, W. L.&lt;/author&gt;&lt;author&gt;DellaSala, D. A.&lt;/author&gt;&lt;author&gt;Hutto, R. L.&lt;/author&gt;&lt;author&gt;Klenner, W.&lt;/author&gt;&lt;author&gt;Moritz, M. A.&lt;/author&gt;&lt;author&gt;Sherriff, R. L.&lt;/author&gt;&lt;author&gt;Veblen, T. T.&lt;/author&gt;&lt;author&gt;Williams, M. A.&lt;/author&gt;&lt;/authors&gt;&lt;/contributors&gt;&lt;titles&gt;&lt;title&gt;Examining historical and current mixed-severity fire regimes in ponderosa pine and mixed-conifer forests of western North America&lt;/title&gt;&lt;secondary-title&gt;Plos One&lt;/secondary-title&gt;&lt;alt-title&gt;Plos One&lt;/alt-title&gt;&lt;short-title&gt;paper/digital&lt;/short-title&gt;&lt;/titles&gt;&lt;periodical&gt;&lt;full-title&gt;Plos One&lt;/full-title&gt;&lt;abbr-1&gt;Plos One&lt;/abbr-1&gt;&lt;/periodical&gt;&lt;alt-periodical&gt;&lt;full-title&gt;Plos One&lt;/full-title&gt;&lt;abbr-1&gt;Plos One&lt;/abbr-1&gt;&lt;/alt-periodical&gt;&lt;pages&gt;e87852&lt;/pages&gt;&lt;volume&gt;9&lt;/volume&gt;&lt;number&gt;2&lt;/number&gt;&lt;dates&gt;&lt;year&gt;2014&lt;/year&gt;&lt;/dates&gt;&lt;urls&gt;&lt;/urls&gt;&lt;/record&gt;&lt;/Cite&gt;&lt;/EndNote&gt;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suggest</w:t>
      </w:r>
      <w:r w:rsidR="00324F6B">
        <w:rPr>
          <w:rFonts w:ascii="Times New Roman" w:hAnsi="Times New Roman" w:cs="Times New Roman"/>
          <w:sz w:val="24"/>
          <w:szCs w:val="24"/>
        </w:rPr>
        <w:t>ed</w:t>
      </w:r>
      <w:r>
        <w:rPr>
          <w:rFonts w:ascii="Times New Roman" w:hAnsi="Times New Roman" w:cs="Times New Roman"/>
          <w:sz w:val="24"/>
          <w:szCs w:val="24"/>
        </w:rPr>
        <w:t xml:space="preserve"> that low/moderate severity fire regimes are characterized by &lt;20% overstory mortality, while mixed severity fire regimes have patches in all </w:t>
      </w:r>
      <w:r>
        <w:rPr>
          <w:rFonts w:ascii="Times New Roman" w:hAnsi="Times New Roman" w:cs="Times New Roman"/>
          <w:sz w:val="24"/>
          <w:szCs w:val="24"/>
        </w:rPr>
        <w:lastRenderedPageBreak/>
        <w:t xml:space="preserve">three overstory mortality levels. However, as with the classification for individual fires there is </w:t>
      </w:r>
      <w:r w:rsidR="00796E65">
        <w:rPr>
          <w:rFonts w:ascii="Times New Roman" w:hAnsi="Times New Roman" w:cs="Times New Roman"/>
          <w:sz w:val="24"/>
          <w:szCs w:val="24"/>
        </w:rPr>
        <w:t>ambiguity</w:t>
      </w:r>
      <w:r w:rsidR="006E5EB5">
        <w:rPr>
          <w:rFonts w:ascii="Times New Roman" w:hAnsi="Times New Roman" w:cs="Times New Roman"/>
          <w:sz w:val="24"/>
          <w:szCs w:val="24"/>
        </w:rPr>
        <w:t xml:space="preserve"> </w:t>
      </w:r>
      <w:r>
        <w:rPr>
          <w:rFonts w:ascii="Times New Roman" w:hAnsi="Times New Roman" w:cs="Times New Roman"/>
          <w:sz w:val="24"/>
          <w:szCs w:val="24"/>
        </w:rPr>
        <w:t>in how spatial patterns of mortality may differ among fire regime types</w:t>
      </w:r>
      <w:r w:rsidR="006E5EB5">
        <w:rPr>
          <w:rFonts w:ascii="Times New Roman" w:hAnsi="Times New Roman" w:cs="Times New Roman"/>
          <w:sz w:val="24"/>
          <w:szCs w:val="24"/>
        </w:rPr>
        <w:t>.</w:t>
      </w:r>
      <w:r w:rsidR="00491365">
        <w:rPr>
          <w:rFonts w:ascii="Times New Roman" w:hAnsi="Times New Roman" w:cs="Times New Roman"/>
          <w:sz w:val="24"/>
          <w:szCs w:val="24"/>
        </w:rPr>
        <w:t xml:space="preserve"> </w:t>
      </w:r>
      <w:r>
        <w:rPr>
          <w:rFonts w:ascii="Times New Roman" w:hAnsi="Times New Roman" w:cs="Times New Roman"/>
          <w:sz w:val="24"/>
          <w:szCs w:val="24"/>
        </w:rPr>
        <w:t xml:space="preserve">Agee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 ExcludeAuth="1"&gt;&lt;Author&gt;Agee&lt;/Author&gt;&lt;Year&gt;1998&lt;/Year&gt;&lt;RecNum&gt;2&lt;/RecNum&gt;&lt;DisplayText&gt;(1998)&lt;/DisplayText&gt;&lt;record&gt;&lt;rec-number&gt;2&lt;/rec-number&gt;&lt;foreign-keys&gt;&lt;key app="EN" db-id="tre00sewcs55d2e0szppfpa0paptvstsvzt9" timestamp="0"&gt;2&lt;/key&gt;&lt;/foreign-keys&gt;&lt;ref-type name="Journal Article"&gt;17&lt;/ref-type&gt;&lt;contributors&gt;&lt;authors&gt;&lt;author&gt;Agee, J. K.&lt;/author&gt;&lt;/authors&gt;&lt;/contributors&gt;&lt;titles&gt;&lt;title&gt;The landscape ecology of Western forest fire regimes&lt;/title&gt;&lt;secondary-title&gt;Northwest Science&lt;/secondary-title&gt;&lt;alt-title&gt;Northwest Sci.&lt;/alt-title&gt;&lt;short-title&gt;paper&lt;/short-title&gt;&lt;/titles&gt;&lt;periodical&gt;&lt;full-title&gt;Northwest Science&lt;/full-title&gt;&lt;abbr-1&gt;Northwest Sci.&lt;/abbr-1&gt;&lt;/periodical&gt;&lt;alt-periodical&gt;&lt;full-title&gt;Northwest Science&lt;/full-title&gt;&lt;abbr-1&gt;Northwest Sci.&lt;/abbr-1&gt;&lt;/alt-periodical&gt;&lt;pages&gt;24-34&lt;/pages&gt;&lt;volume&gt;72&lt;/volume&gt;&lt;number&gt;Special Issue&lt;/number&gt;&lt;dates&gt;&lt;year&gt;1998&lt;/year&gt;&lt;/dates&gt;&lt;urls&gt;&lt;/urls&gt;&lt;/record&gt;&lt;/Cite&gt;&lt;/EndNote&gt;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(1998)</w:t>
      </w:r>
      <w:r>
        <w:rPr>
          <w:rFonts w:ascii="Times New Roman" w:hAnsi="Times New Roman" w:cs="Times New Roman"/>
          <w:sz w:val="24"/>
          <w:szCs w:val="24"/>
        </w:rPr>
        <w:fldChar w:fldCharType="end"/>
      </w:r>
      <w:r>
        <w:rPr>
          <w:rFonts w:ascii="Times New Roman" w:hAnsi="Times New Roman" w:cs="Times New Roman"/>
          <w:sz w:val="24"/>
          <w:szCs w:val="24"/>
        </w:rPr>
        <w:t xml:space="preserve"> posited that low, mixed (referred to a</w:t>
      </w:r>
      <w:ins w:id="1" w:author="Jens Stevens" w:date="2017-04-30T21:04:00Z">
        <w:r w:rsidR="00A4579C">
          <w:rPr>
            <w:rFonts w:ascii="Times New Roman" w:hAnsi="Times New Roman" w:cs="Times New Roman"/>
            <w:sz w:val="24"/>
            <w:szCs w:val="24"/>
          </w:rPr>
          <w:t>s</w:t>
        </w:r>
      </w:ins>
      <w:r>
        <w:rPr>
          <w:rFonts w:ascii="Times New Roman" w:hAnsi="Times New Roman" w:cs="Times New Roman"/>
          <w:sz w:val="24"/>
          <w:szCs w:val="24"/>
        </w:rPr>
        <w:t xml:space="preserve"> moderate), and high severity fire regimes all had patches of stand-replacing fire, but differed in characteristic patch sizes and patch edge. </w:t>
      </w:r>
      <w:r w:rsidR="004E31A7">
        <w:rPr>
          <w:rFonts w:ascii="Times New Roman" w:hAnsi="Times New Roman" w:cs="Times New Roman"/>
          <w:sz w:val="24"/>
          <w:szCs w:val="24"/>
        </w:rPr>
        <w:t xml:space="preserve">This has been corroborated by Brown et al. </w:t>
      </w:r>
      <w:r w:rsidR="006E5EB5">
        <w:rPr>
          <w:rFonts w:ascii="Times New Roman" w:hAnsi="Times New Roman" w:cs="Times New Roman"/>
          <w:sz w:val="24"/>
          <w:szCs w:val="24"/>
        </w:rPr>
        <w:fldChar w:fldCharType="begin"/>
      </w:r>
      <w:r w:rsidR="004E31A7">
        <w:rPr>
          <w:rFonts w:ascii="Times New Roman" w:hAnsi="Times New Roman" w:cs="Times New Roman"/>
          <w:sz w:val="24"/>
          <w:szCs w:val="24"/>
        </w:rPr>
        <w:instrText xml:space="preserve"> ADDIN EN.CITE &lt;EndNote&gt;&lt;Cite ExcludeAuth="1"&gt;&lt;Author&gt;Brown&lt;/Author&gt;&lt;Year&gt;2008&lt;/Year&gt;&lt;RecNum&gt;913&lt;/RecNum&gt;&lt;DisplayText&gt;(2008)&lt;/DisplayText&gt;&lt;record&gt;&lt;rec-number&gt;913&lt;/rec-number&gt;&lt;foreign-keys&gt;&lt;key app="EN" db-id="tre00sewcs55d2e0szppfpa0paptvstsvzt9" timestamp="0"&gt;913&lt;/key&gt;&lt;/foreign-keys&gt;&lt;ref-type name="Journal Article"&gt;17&lt;/ref-type&gt;&lt;contributors&gt;&lt;authors&gt;&lt;author&gt;Brown, P. M.&lt;/author&gt;&lt;author&gt;Wienk, C. L.&lt;/author&gt;&lt;author&gt;Symstad, A. J.&lt;/author&gt;&lt;/authors&gt;&lt;/contributors&gt;&lt;titles&gt;&lt;title&gt;Fire and forest history at Mount Rushmore&lt;/title&gt;&lt;secondary-title&gt;Ecological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Appl.&lt;/abbr-1&gt;&lt;/alt-periodical&gt;&lt;pages&gt;1984-1999&lt;/pages&gt;&lt;volume&gt;18&lt;/volume&gt;&lt;number&gt;8&lt;/number&gt;&lt;keywords&gt;&lt;keyword&gt;dendroecology&lt;/keyword&gt;&lt;keyword&gt;fire behavior&lt;/keyword&gt;&lt;keyword&gt;fire frequency&lt;/keyword&gt;&lt;keyword&gt;fire history&lt;/keyword&gt;&lt;keyword&gt;fire&lt;/keyword&gt;&lt;keyword&gt;severity&lt;/keyword&gt;&lt;keyword&gt;forest structure&lt;/keyword&gt;&lt;keyword&gt;ponderosa pine&lt;/keyword&gt;&lt;keyword&gt;reference dynamics&lt;/keyword&gt;&lt;keyword&gt;restoration ecology&lt;/keyword&gt;&lt;keyword&gt;PONDEROSA PINE FORESTS&lt;/keyword&gt;&lt;keyword&gt;WESTERN UNITED-STATES&lt;/keyword&gt;&lt;keyword&gt;BLACK-HILLS&lt;/keyword&gt;&lt;keyword&gt;ECOLOGICAL&lt;/keyword&gt;&lt;keyword&gt;RESTORATION&lt;/keyword&gt;&lt;keyword&gt;TREE RECRUITMENT&lt;/keyword&gt;&lt;keyword&gt;CROWN FIRE&lt;/keyword&gt;&lt;keyword&gt;CLIMATE&lt;/keyword&gt;&lt;keyword&gt;FUELS&lt;/keyword&gt;&lt;keyword&gt;VARIABILITY&lt;/keyword&gt;&lt;keyword&gt;PERSPECTIVE&lt;/keyword&gt;&lt;/keywords&gt;&lt;dates&gt;&lt;year&gt;2008&lt;/year&gt;&lt;pub-dates&gt;&lt;date&gt;Dec&lt;/date&gt;&lt;/pub-dates&gt;&lt;/dates&gt;&lt;isbn&gt;1051-0761&lt;/isbn&gt;&lt;accession-num&gt;ISI:000262605500013&lt;/accession-num&gt;&lt;work-type&gt;Article&lt;/work-type&gt;&lt;urls&gt;&lt;related-urls&gt;&lt;url&gt;&amp;lt;Go to ISI&amp;gt;://000262605500013&lt;/url&gt;&lt;/related-urls&gt;&lt;/urls&gt;&lt;/record&gt;&lt;/Cite&gt;&lt;/EndNote&gt;</w:instrText>
      </w:r>
      <w:r w:rsidR="006E5EB5">
        <w:rPr>
          <w:rFonts w:ascii="Times New Roman" w:hAnsi="Times New Roman" w:cs="Times New Roman"/>
          <w:sz w:val="24"/>
          <w:szCs w:val="24"/>
        </w:rPr>
        <w:fldChar w:fldCharType="separate"/>
      </w:r>
      <w:r w:rsidR="004E31A7">
        <w:rPr>
          <w:rFonts w:ascii="Times New Roman" w:hAnsi="Times New Roman" w:cs="Times New Roman"/>
          <w:noProof/>
          <w:sz w:val="24"/>
          <w:szCs w:val="24"/>
        </w:rPr>
        <w:t>(2008)</w:t>
      </w:r>
      <w:r w:rsidR="006E5EB5">
        <w:rPr>
          <w:rFonts w:ascii="Times New Roman" w:hAnsi="Times New Roman" w:cs="Times New Roman"/>
          <w:sz w:val="24"/>
          <w:szCs w:val="24"/>
        </w:rPr>
        <w:fldChar w:fldCharType="end"/>
      </w:r>
      <w:r w:rsidR="004E31A7">
        <w:rPr>
          <w:rFonts w:ascii="Times New Roman" w:hAnsi="Times New Roman" w:cs="Times New Roman"/>
          <w:sz w:val="24"/>
          <w:szCs w:val="24"/>
        </w:rPr>
        <w:t>, which demonstrated that small stand-replacing patches occurred</w:t>
      </w:r>
      <w:r w:rsidR="00324F6B">
        <w:rPr>
          <w:rFonts w:ascii="Times New Roman" w:hAnsi="Times New Roman" w:cs="Times New Roman"/>
          <w:sz w:val="24"/>
          <w:szCs w:val="24"/>
        </w:rPr>
        <w:t xml:space="preserve"> even in a low severity fire regime</w:t>
      </w:r>
      <w:r w:rsidR="004E31A7">
        <w:rPr>
          <w:rFonts w:ascii="Times New Roman" w:hAnsi="Times New Roman" w:cs="Times New Roman"/>
          <w:sz w:val="24"/>
          <w:szCs w:val="24"/>
        </w:rPr>
        <w:t>, albeit infrequently.</w:t>
      </w:r>
    </w:p>
    <w:p w14:paraId="19410A9B" w14:textId="07084FB8" w:rsidR="00B929AC" w:rsidRDefault="00324F6B"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Although stand-replacing patches are recognized as </w:t>
      </w:r>
      <w:r w:rsidR="007738C9">
        <w:rPr>
          <w:rFonts w:ascii="Times New Roman" w:hAnsi="Times New Roman" w:cs="Times New Roman"/>
          <w:sz w:val="24"/>
          <w:szCs w:val="24"/>
        </w:rPr>
        <w:t xml:space="preserve">a </w:t>
      </w:r>
      <w:r>
        <w:rPr>
          <w:rFonts w:ascii="Times New Roman" w:hAnsi="Times New Roman" w:cs="Times New Roman"/>
          <w:sz w:val="24"/>
          <w:szCs w:val="24"/>
        </w:rPr>
        <w:t>component within all three fire regime types there is no consistent approach for describing how</w:t>
      </w:r>
      <w:r w:rsidR="00C62440">
        <w:rPr>
          <w:rFonts w:ascii="Times New Roman" w:hAnsi="Times New Roman" w:cs="Times New Roman"/>
          <w:sz w:val="24"/>
          <w:szCs w:val="24"/>
        </w:rPr>
        <w:t xml:space="preserve"> </w:t>
      </w:r>
      <w:r w:rsidR="00BE11E3">
        <w:rPr>
          <w:rFonts w:ascii="Times New Roman" w:hAnsi="Times New Roman" w:cs="Times New Roman"/>
          <w:sz w:val="24"/>
          <w:szCs w:val="24"/>
        </w:rPr>
        <w:t>stand-replacing</w:t>
      </w:r>
      <w:r w:rsidR="007B792A">
        <w:rPr>
          <w:rFonts w:ascii="Times New Roman" w:hAnsi="Times New Roman" w:cs="Times New Roman"/>
          <w:sz w:val="24"/>
          <w:szCs w:val="24"/>
        </w:rPr>
        <w:t xml:space="preserve"> area</w:t>
      </w:r>
      <w:r w:rsidR="00C62440">
        <w:rPr>
          <w:rFonts w:ascii="Times New Roman" w:hAnsi="Times New Roman" w:cs="Times New Roman"/>
          <w:sz w:val="24"/>
          <w:szCs w:val="24"/>
        </w:rPr>
        <w:t xml:space="preserve"> is distributed spatially</w:t>
      </w:r>
      <w:r w:rsidR="000210F5">
        <w:rPr>
          <w:rFonts w:ascii="Times New Roman" w:hAnsi="Times New Roman" w:cs="Times New Roman"/>
          <w:sz w:val="24"/>
          <w:szCs w:val="24"/>
        </w:rPr>
        <w:t xml:space="preserve">. </w:t>
      </w:r>
      <w:r>
        <w:rPr>
          <w:rFonts w:ascii="Times New Roman" w:hAnsi="Times New Roman" w:cs="Times New Roman"/>
          <w:sz w:val="24"/>
          <w:szCs w:val="24"/>
        </w:rPr>
        <w:t xml:space="preserve">Patch </w:t>
      </w:r>
      <w:r w:rsidR="00C62440">
        <w:rPr>
          <w:rFonts w:ascii="Times New Roman" w:hAnsi="Times New Roman" w:cs="Times New Roman"/>
          <w:sz w:val="24"/>
          <w:szCs w:val="24"/>
        </w:rPr>
        <w:t>size</w:t>
      </w:r>
      <w:r>
        <w:rPr>
          <w:rFonts w:ascii="Times New Roman" w:hAnsi="Times New Roman" w:cs="Times New Roman"/>
          <w:sz w:val="24"/>
          <w:szCs w:val="24"/>
        </w:rPr>
        <w:t>s</w:t>
      </w:r>
      <w:r w:rsidR="00C62440">
        <w:rPr>
          <w:rFonts w:ascii="Times New Roman" w:hAnsi="Times New Roman" w:cs="Times New Roman"/>
          <w:sz w:val="24"/>
          <w:szCs w:val="24"/>
        </w:rPr>
        <w:t>, shape</w:t>
      </w:r>
      <w:r>
        <w:rPr>
          <w:rFonts w:ascii="Times New Roman" w:hAnsi="Times New Roman" w:cs="Times New Roman"/>
          <w:sz w:val="24"/>
          <w:szCs w:val="24"/>
        </w:rPr>
        <w:t>s</w:t>
      </w:r>
      <w:r w:rsidR="00C62440">
        <w:rPr>
          <w:rFonts w:ascii="Times New Roman" w:hAnsi="Times New Roman" w:cs="Times New Roman"/>
          <w:sz w:val="24"/>
          <w:szCs w:val="24"/>
        </w:rPr>
        <w:t>, and distribution</w:t>
      </w:r>
      <w:r>
        <w:rPr>
          <w:rFonts w:ascii="Times New Roman" w:hAnsi="Times New Roman" w:cs="Times New Roman"/>
          <w:sz w:val="24"/>
          <w:szCs w:val="24"/>
        </w:rPr>
        <w:t xml:space="preserve"> throughout a fire (or across a landscape)</w:t>
      </w:r>
      <w:r w:rsidR="000210F5">
        <w:rPr>
          <w:rFonts w:ascii="Times New Roman" w:hAnsi="Times New Roman" w:cs="Times New Roman"/>
          <w:sz w:val="24"/>
          <w:szCs w:val="24"/>
        </w:rPr>
        <w:t xml:space="preserve"> can vary considerably, which </w:t>
      </w:r>
      <w:r w:rsidR="00D036B6">
        <w:rPr>
          <w:rFonts w:ascii="Times New Roman" w:hAnsi="Times New Roman" w:cs="Times New Roman"/>
          <w:sz w:val="24"/>
          <w:szCs w:val="24"/>
        </w:rPr>
        <w:t>can</w:t>
      </w:r>
      <w:r w:rsidR="000210F5">
        <w:rPr>
          <w:rFonts w:ascii="Times New Roman" w:hAnsi="Times New Roman" w:cs="Times New Roman"/>
          <w:sz w:val="24"/>
          <w:szCs w:val="24"/>
        </w:rPr>
        <w:t xml:space="preserve"> result in</w:t>
      </w:r>
      <w:r w:rsidR="00D036B6">
        <w:rPr>
          <w:rFonts w:ascii="Times New Roman" w:hAnsi="Times New Roman" w:cs="Times New Roman"/>
          <w:sz w:val="24"/>
          <w:szCs w:val="24"/>
        </w:rPr>
        <w:t xml:space="preserve"> </w:t>
      </w:r>
      <w:r w:rsidR="00D036B6" w:rsidRPr="00D036B6">
        <w:rPr>
          <w:rFonts w:ascii="Times New Roman" w:hAnsi="Times New Roman" w:cs="Times New Roman"/>
          <w:sz w:val="24"/>
          <w:szCs w:val="24"/>
        </w:rPr>
        <w:t>significantly different long-term ecological effects</w:t>
      </w:r>
      <w:r w:rsidR="00236B8C">
        <w:rPr>
          <w:rFonts w:ascii="Times New Roman" w:hAnsi="Times New Roman" w:cs="Times New Roman"/>
          <w:sz w:val="24"/>
          <w:szCs w:val="24"/>
        </w:rPr>
        <w:t xml:space="preserve">. </w:t>
      </w:r>
      <w:r w:rsidR="001A636B" w:rsidRPr="001A636B">
        <w:rPr>
          <w:rFonts w:ascii="Times New Roman" w:hAnsi="Times New Roman" w:cs="Times New Roman"/>
          <w:sz w:val="24"/>
          <w:szCs w:val="24"/>
        </w:rPr>
        <w:t xml:space="preserve">This </w:t>
      </w:r>
      <w:r w:rsidR="001A636B">
        <w:rPr>
          <w:rFonts w:ascii="Times New Roman" w:hAnsi="Times New Roman" w:cs="Times New Roman"/>
          <w:sz w:val="24"/>
          <w:szCs w:val="24"/>
        </w:rPr>
        <w:t>is particularly relevant in forest types domina</w:t>
      </w:r>
      <w:r w:rsidR="001A636B" w:rsidRPr="001A636B">
        <w:rPr>
          <w:rFonts w:ascii="Times New Roman" w:hAnsi="Times New Roman" w:cs="Times New Roman"/>
          <w:sz w:val="24"/>
          <w:szCs w:val="24"/>
        </w:rPr>
        <w:t>t</w:t>
      </w:r>
      <w:r w:rsidR="001A636B">
        <w:rPr>
          <w:rFonts w:ascii="Times New Roman" w:hAnsi="Times New Roman" w:cs="Times New Roman"/>
          <w:sz w:val="24"/>
          <w:szCs w:val="24"/>
        </w:rPr>
        <w:t>ed by</w:t>
      </w:r>
      <w:r w:rsidR="001A636B" w:rsidRPr="001A636B">
        <w:rPr>
          <w:rFonts w:ascii="Times New Roman" w:hAnsi="Times New Roman" w:cs="Times New Roman"/>
          <w:sz w:val="24"/>
          <w:szCs w:val="24"/>
        </w:rPr>
        <w:t xml:space="preserve"> tree species</w:t>
      </w:r>
      <w:r w:rsidR="001A636B">
        <w:rPr>
          <w:rFonts w:ascii="Times New Roman" w:hAnsi="Times New Roman" w:cs="Times New Roman"/>
          <w:sz w:val="24"/>
          <w:szCs w:val="24"/>
        </w:rPr>
        <w:t xml:space="preserve"> that </w:t>
      </w:r>
      <w:r w:rsidR="001A636B" w:rsidRPr="001A636B">
        <w:rPr>
          <w:rFonts w:ascii="Times New Roman" w:hAnsi="Times New Roman" w:cs="Times New Roman"/>
          <w:sz w:val="24"/>
          <w:szCs w:val="24"/>
        </w:rPr>
        <w:t>lack direct mechanisms for establishment following stand-replacing fire (e.g., vegetative re-sprouting or seed stored in serotinous cones)</w:t>
      </w:r>
      <w:r w:rsidR="001A636B">
        <w:rPr>
          <w:rFonts w:ascii="Times New Roman" w:hAnsi="Times New Roman" w:cs="Times New Roman"/>
          <w:sz w:val="24"/>
          <w:szCs w:val="24"/>
        </w:rPr>
        <w:t xml:space="preserve">. </w:t>
      </w:r>
      <w:r w:rsidR="005C60F1">
        <w:rPr>
          <w:rFonts w:ascii="Times New Roman" w:hAnsi="Times New Roman" w:cs="Times New Roman"/>
          <w:sz w:val="24"/>
          <w:szCs w:val="24"/>
        </w:rPr>
        <w:t>In these forest types</w:t>
      </w:r>
      <w:r w:rsidR="00D036B6">
        <w:rPr>
          <w:rFonts w:ascii="Times New Roman" w:hAnsi="Times New Roman" w:cs="Times New Roman"/>
          <w:sz w:val="24"/>
          <w:szCs w:val="24"/>
        </w:rPr>
        <w:t xml:space="preserve"> </w:t>
      </w:r>
      <w:r w:rsidR="005C60F1">
        <w:rPr>
          <w:rFonts w:ascii="Times New Roman" w:hAnsi="Times New Roman" w:cs="Times New Roman"/>
          <w:sz w:val="24"/>
          <w:szCs w:val="24"/>
        </w:rPr>
        <w:t xml:space="preserve">tree regeneration following stand-replacing fire is dependent on </w:t>
      </w:r>
      <w:r w:rsidR="00D036B6" w:rsidRPr="00D036B6">
        <w:rPr>
          <w:rFonts w:ascii="Times New Roman" w:hAnsi="Times New Roman" w:cs="Times New Roman"/>
          <w:sz w:val="24"/>
          <w:szCs w:val="24"/>
        </w:rPr>
        <w:t>seed dispersal</w:t>
      </w:r>
      <w:r w:rsidR="005C60F1">
        <w:rPr>
          <w:rFonts w:ascii="Times New Roman" w:hAnsi="Times New Roman" w:cs="Times New Roman"/>
          <w:sz w:val="24"/>
          <w:szCs w:val="24"/>
        </w:rPr>
        <w:t xml:space="preserve"> from</w:t>
      </w:r>
      <w:r w:rsidR="00D036B6" w:rsidRPr="00D036B6">
        <w:rPr>
          <w:rFonts w:ascii="Times New Roman" w:hAnsi="Times New Roman" w:cs="Times New Roman"/>
          <w:sz w:val="24"/>
          <w:szCs w:val="24"/>
        </w:rPr>
        <w:t xml:space="preserve"> </w:t>
      </w:r>
      <w:r w:rsidR="005C60F1">
        <w:rPr>
          <w:rFonts w:ascii="Times New Roman" w:hAnsi="Times New Roman" w:cs="Times New Roman"/>
          <w:sz w:val="24"/>
          <w:szCs w:val="24"/>
        </w:rPr>
        <w:t>surviving trees</w:t>
      </w:r>
      <w:r w:rsidR="00D036B6" w:rsidRPr="00D036B6">
        <w:rPr>
          <w:rFonts w:ascii="Times New Roman" w:hAnsi="Times New Roman" w:cs="Times New Roman"/>
          <w:sz w:val="24"/>
          <w:szCs w:val="24"/>
        </w:rPr>
        <w:t>. For example, ponderosa pine</w:t>
      </w:r>
      <w:r>
        <w:rPr>
          <w:rFonts w:ascii="Times New Roman" w:hAnsi="Times New Roman" w:cs="Times New Roman"/>
          <w:sz w:val="24"/>
          <w:szCs w:val="24"/>
        </w:rPr>
        <w:t xml:space="preserve"> </w:t>
      </w:r>
      <w:r w:rsidR="00D036B6" w:rsidRPr="00D036B6">
        <w:rPr>
          <w:rFonts w:ascii="Times New Roman" w:hAnsi="Times New Roman" w:cs="Times New Roman"/>
          <w:sz w:val="24"/>
          <w:szCs w:val="24"/>
        </w:rPr>
        <w:t xml:space="preserve">has relatively heavy seed that generally does not disperse far from surviving trees, which can severely limit </w:t>
      </w:r>
      <w:r w:rsidR="00A70D8F">
        <w:rPr>
          <w:rFonts w:ascii="Times New Roman" w:hAnsi="Times New Roman" w:cs="Times New Roman"/>
          <w:sz w:val="24"/>
          <w:szCs w:val="24"/>
        </w:rPr>
        <w:t>tree regeneration</w:t>
      </w:r>
      <w:r w:rsidR="00D036B6" w:rsidRPr="00D036B6">
        <w:rPr>
          <w:rFonts w:ascii="Times New Roman" w:hAnsi="Times New Roman" w:cs="Times New Roman"/>
          <w:sz w:val="24"/>
          <w:szCs w:val="24"/>
        </w:rPr>
        <w:t xml:space="preserve"> into large </w:t>
      </w:r>
      <w:r w:rsidR="00BE11E3">
        <w:rPr>
          <w:rFonts w:ascii="Times New Roman" w:hAnsi="Times New Roman" w:cs="Times New Roman"/>
          <w:sz w:val="24"/>
          <w:szCs w:val="24"/>
        </w:rPr>
        <w:t xml:space="preserve">stand-replacing </w:t>
      </w:r>
      <w:r w:rsidR="00D036B6" w:rsidRPr="00D036B6">
        <w:rPr>
          <w:rFonts w:ascii="Times New Roman" w:hAnsi="Times New Roman" w:cs="Times New Roman"/>
          <w:sz w:val="24"/>
          <w:szCs w:val="24"/>
        </w:rPr>
        <w:t>patches</w:t>
      </w:r>
      <w:r w:rsidR="00D036B6">
        <w:rPr>
          <w:rFonts w:ascii="Times New Roman" w:hAnsi="Times New Roman" w:cs="Times New Roman"/>
          <w:sz w:val="24"/>
          <w:szCs w:val="24"/>
        </w:rPr>
        <w:t xml:space="preserve"> </w:t>
      </w:r>
      <w:r w:rsidR="00D036B6">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&lt;EndNote&gt;&lt;Cite&gt;&lt;Author&gt;Chambers&lt;/Author&gt;&lt;Year&gt;2016&lt;/Year&gt;&lt;RecNum&gt;1530&lt;/RecNum&gt;&lt;DisplayText&gt;(Chambers et al. 2016)&lt;/DisplayText&gt;&lt;record&gt;&lt;rec-number&gt;1530&lt;/rec-number&gt;&lt;foreign-keys&gt;&lt;key app="EN" db-id="tre00sewcs55d2e0szppfpa0paptvstsvzt9" timestamp="1480450088"&gt;1530&lt;/key&gt;&lt;/foreign-keys&gt;&lt;ref-type name="Journal Article"&gt;17&lt;/ref-type&gt;&lt;contributors&gt;&lt;authors&gt;&lt;author&gt;Chambers, Marin E.&lt;/author&gt;&lt;author&gt;Fornwalt, Paula J.&lt;/author&gt;&lt;author&gt;Malone, Sparkle L.&lt;/author&gt;&lt;author&gt;Battaglia, Mike A.&lt;/author&gt;&lt;/authors&gt;&lt;/contributors&gt;&lt;titles&gt;&lt;title&gt;Patterns of conifer regeneration following high severity wildfire in ponderosa pine – dominated forests of the Colorado Front Range&lt;/title&gt;&lt;secondary-title&gt;Forest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Manage.&lt;/abbr-1&gt;&lt;/periodical&gt;&lt;pages&gt;57-67&lt;/pages&gt;&lt;volume&gt;378&lt;/volume&gt;&lt;keywords&gt;&lt;keyword&gt;Colorado Front Range&lt;/keyword&gt;&lt;keyword&gt;Fire severity&lt;/keyword&gt;&lt;keyword&gt;Pinus ponderosa Lawson &amp;amp;amp&lt;/keyword&gt;&lt;keyword&gt;C. Lawson&lt;/keyword&gt;&lt;keyword&gt;Pseudotsuga menziesii (Mirb.) Franco&lt;/keyword&gt;&lt;keyword&gt;Tree regeneration&lt;/keyword&gt;&lt;keyword&gt;Forest resilience&lt;/keyword&gt;&lt;/keywords&gt;&lt;dates&gt;&lt;year&gt;2016&lt;/year&gt;&lt;pub-dates&gt;&lt;date&gt;10/15/&lt;/date&gt;&lt;/pub-dates&gt;&lt;/dates&gt;&lt;isbn&gt;0378-1127&lt;/isbn&gt;&lt;urls&gt;&lt;related-urls&gt;&lt;url&gt;http://www.sciencedirect.com/science/article/pii/S0378112716303474&lt;/url&gt;&lt;/related-urls&gt;&lt;/urls&gt;&lt;electronic-resource-num&gt;http://dx.doi.org/10.1016/j.foreco.2016.07.001&lt;/electronic-resource-num&gt;&lt;/record&gt;&lt;/Cite&gt;&lt;/EndNote&gt;</w:instrText>
      </w:r>
      <w:r w:rsidR="00D036B6">
        <w:rPr>
          <w:rFonts w:ascii="Times New Roman" w:hAnsi="Times New Roman" w:cs="Times New Roman"/>
          <w:sz w:val="24"/>
          <w:szCs w:val="24"/>
        </w:rPr>
        <w:fldChar w:fldCharType="separate"/>
      </w:r>
      <w:r w:rsidR="00D036B6">
        <w:rPr>
          <w:rFonts w:ascii="Times New Roman" w:hAnsi="Times New Roman" w:cs="Times New Roman"/>
          <w:noProof/>
          <w:sz w:val="24"/>
          <w:szCs w:val="24"/>
        </w:rPr>
        <w:t>(Chambers et al. 2016)</w:t>
      </w:r>
      <w:r w:rsidR="00D036B6">
        <w:rPr>
          <w:rFonts w:ascii="Times New Roman" w:hAnsi="Times New Roman" w:cs="Times New Roman"/>
          <w:sz w:val="24"/>
          <w:szCs w:val="24"/>
        </w:rPr>
        <w:fldChar w:fldCharType="end"/>
      </w:r>
      <w:r w:rsidR="00D036B6">
        <w:rPr>
          <w:rFonts w:ascii="Times New Roman" w:hAnsi="Times New Roman" w:cs="Times New Roman"/>
          <w:sz w:val="24"/>
          <w:szCs w:val="24"/>
        </w:rPr>
        <w:t>.</w:t>
      </w:r>
      <w:r w:rsidR="00BE11E3">
        <w:rPr>
          <w:rFonts w:ascii="Times New Roman" w:hAnsi="Times New Roman" w:cs="Times New Roman"/>
          <w:sz w:val="24"/>
          <w:szCs w:val="24"/>
        </w:rPr>
        <w:t xml:space="preserve"> </w:t>
      </w:r>
      <w:r w:rsidR="00A70D8F">
        <w:rPr>
          <w:rFonts w:ascii="Times New Roman" w:hAnsi="Times New Roman" w:cs="Times New Roman"/>
          <w:sz w:val="24"/>
          <w:szCs w:val="24"/>
        </w:rPr>
        <w:t>However,</w:t>
      </w:r>
      <w:r w:rsidR="00D036B6" w:rsidRPr="00D036B6">
        <w:rPr>
          <w:rFonts w:ascii="Times New Roman" w:hAnsi="Times New Roman" w:cs="Times New Roman"/>
          <w:sz w:val="24"/>
          <w:szCs w:val="24"/>
        </w:rPr>
        <w:t xml:space="preserve"> </w:t>
      </w:r>
      <w:r w:rsidR="00E6797E">
        <w:rPr>
          <w:rFonts w:ascii="Times New Roman" w:hAnsi="Times New Roman" w:cs="Times New Roman"/>
          <w:sz w:val="24"/>
          <w:szCs w:val="24"/>
        </w:rPr>
        <w:t>an individual fire with</w:t>
      </w:r>
      <w:r w:rsidR="00BE11E3">
        <w:rPr>
          <w:rFonts w:ascii="Times New Roman" w:hAnsi="Times New Roman" w:cs="Times New Roman"/>
          <w:sz w:val="24"/>
          <w:szCs w:val="24"/>
        </w:rPr>
        <w:t xml:space="preserve"> small, </w:t>
      </w:r>
      <w:r w:rsidR="00D036B6" w:rsidRPr="00D036B6">
        <w:rPr>
          <w:rFonts w:ascii="Times New Roman" w:hAnsi="Times New Roman" w:cs="Times New Roman"/>
          <w:sz w:val="24"/>
          <w:szCs w:val="24"/>
        </w:rPr>
        <w:t xml:space="preserve">widely scattered </w:t>
      </w:r>
      <w:r w:rsidR="00E6797E">
        <w:rPr>
          <w:rFonts w:ascii="Times New Roman" w:hAnsi="Times New Roman" w:cs="Times New Roman"/>
          <w:sz w:val="24"/>
          <w:szCs w:val="24"/>
        </w:rPr>
        <w:t xml:space="preserve">stand-replacing patches </w:t>
      </w:r>
      <w:r w:rsidR="00A70D8F">
        <w:rPr>
          <w:rFonts w:ascii="Times New Roman" w:hAnsi="Times New Roman" w:cs="Times New Roman"/>
          <w:sz w:val="24"/>
          <w:szCs w:val="24"/>
        </w:rPr>
        <w:t>would be expected</w:t>
      </w:r>
      <w:r w:rsidR="00D036B6" w:rsidRPr="00D036B6">
        <w:rPr>
          <w:rFonts w:ascii="Times New Roman" w:hAnsi="Times New Roman" w:cs="Times New Roman"/>
          <w:sz w:val="24"/>
          <w:szCs w:val="24"/>
        </w:rPr>
        <w:t xml:space="preserve"> to have </w:t>
      </w:r>
      <w:r w:rsidR="00A70D8F">
        <w:rPr>
          <w:rFonts w:ascii="Times New Roman" w:hAnsi="Times New Roman" w:cs="Times New Roman"/>
          <w:sz w:val="24"/>
          <w:szCs w:val="24"/>
        </w:rPr>
        <w:t>ample seed available for tree regeneration</w:t>
      </w:r>
      <w:r w:rsidR="00D036B6" w:rsidRPr="00D036B6">
        <w:rPr>
          <w:rFonts w:ascii="Times New Roman" w:hAnsi="Times New Roman" w:cs="Times New Roman"/>
          <w:sz w:val="24"/>
          <w:szCs w:val="24"/>
        </w:rPr>
        <w:t xml:space="preserve"> </w:t>
      </w:r>
      <w:r w:rsidR="00901BF8">
        <w:rPr>
          <w:rFonts w:ascii="Times New Roman" w:hAnsi="Times New Roman" w:cs="Times New Roman"/>
          <w:sz w:val="24"/>
          <w:szCs w:val="24"/>
        </w:rPr>
        <w:fldChar w:fldCharType="begin"/>
      </w:r>
      <w:r w:rsidR="00901BF8">
        <w:rPr>
          <w:rFonts w:ascii="Times New Roman" w:hAnsi="Times New Roman" w:cs="Times New Roman"/>
          <w:sz w:val="24"/>
          <w:szCs w:val="24"/>
        </w:rPr>
        <w:instrText xml:space="preserve"> ADDIN EN.CITE &lt;EndNote&gt;&lt;Cite&gt;&lt;Author&gt;Kemp&lt;/Author&gt;&lt;Year&gt;2016&lt;/Year&gt;&lt;RecNum&gt;1438&lt;/RecNum&gt;&lt;DisplayText&gt;(Kemp et al. 2016)&lt;/DisplayText&gt;&lt;record&gt;&lt;rec-number&gt;1438&lt;/rec-number&gt;&lt;foreign-keys&gt;&lt;key app="EN" db-id="tre00sewcs55d2e0szppfpa0paptvstsvzt9" timestamp="1458846245"&gt;1438&lt;/key&gt;&lt;/foreign-keys&gt;&lt;ref-type name="Journal Article"&gt;17&lt;/ref-type&gt;&lt;contributors&gt;&lt;authors&gt;&lt;author&gt;Kemp, Kerry B.&lt;/author&gt;&lt;author&gt;Higuera, Philip E.&lt;/author&gt;&lt;author&gt;Morgan, Penelope&lt;/author&gt;&lt;/authors&gt;&lt;/contributors&gt;&lt;titles&gt;&lt;title&gt;Fire legacies impact conifer regeneration across environmental gradients in the U.S. northern Rockies&lt;/title&gt;&lt;secondary-title&gt;Landscape Ecology&lt;/secondary-title&gt;&lt;alt-title&gt;Landsc. Ecol.&lt;/alt-title&gt;&lt;short-title&gt;digital&lt;/short-title&gt;&lt;/titles&gt;&lt;periodical&gt;&lt;full-title&gt;Landscape Ecology&lt;/full-title&gt;&lt;abbr-1&gt;Landscape Ecol.&lt;/abbr-1&gt;&lt;/periodical&gt;&lt;pages&gt;619-636&lt;/pages&gt;&lt;volume&gt;31&lt;/volume&gt;&lt;number&gt;3&lt;/number&gt;&lt;dates&gt;&lt;year&gt;2016&lt;/year&gt;&lt;/dates&gt;&lt;isbn&gt;1572-9761&lt;/isbn&gt;&lt;label&gt;Kemp2015&lt;/label&gt;&lt;work-type&gt;journal article&lt;/work-type&gt;&lt;urls&gt;&lt;related-urls&gt;&lt;url&gt;http://dx.doi.org/10.1007/s10980-015-0268-3&lt;/url&gt;&lt;/related-urls&gt;&lt;/urls&gt;&lt;electronic-resource-num&gt;10.1007/s10980-015-0268-3&lt;/electronic-resource-num&gt;&lt;/record&gt;&lt;/Cite&gt;&lt;/EndNote&gt;</w:instrText>
      </w:r>
      <w:r w:rsidR="00901BF8">
        <w:rPr>
          <w:rFonts w:ascii="Times New Roman" w:hAnsi="Times New Roman" w:cs="Times New Roman"/>
          <w:sz w:val="24"/>
          <w:szCs w:val="24"/>
        </w:rPr>
        <w:fldChar w:fldCharType="separate"/>
      </w:r>
      <w:r w:rsidR="00901BF8">
        <w:rPr>
          <w:rFonts w:ascii="Times New Roman" w:hAnsi="Times New Roman" w:cs="Times New Roman"/>
          <w:noProof/>
          <w:sz w:val="24"/>
          <w:szCs w:val="24"/>
        </w:rPr>
        <w:t>(Kemp et al. 2016)</w:t>
      </w:r>
      <w:r w:rsidR="00901BF8">
        <w:rPr>
          <w:rFonts w:ascii="Times New Roman" w:hAnsi="Times New Roman" w:cs="Times New Roman"/>
          <w:sz w:val="24"/>
          <w:szCs w:val="24"/>
        </w:rPr>
        <w:fldChar w:fldCharType="end"/>
      </w:r>
      <w:r w:rsidR="00236B8C">
        <w:rPr>
          <w:rFonts w:ascii="Times New Roman" w:hAnsi="Times New Roman" w:cs="Times New Roman"/>
          <w:sz w:val="24"/>
          <w:szCs w:val="24"/>
        </w:rPr>
        <w:t>.</w:t>
      </w:r>
      <w:r>
        <w:rPr>
          <w:rFonts w:ascii="Times New Roman" w:hAnsi="Times New Roman" w:cs="Times New Roman"/>
          <w:sz w:val="24"/>
          <w:szCs w:val="24"/>
        </w:rPr>
        <w:t xml:space="preserve"> These potential differences in forest recovery based on spatial patterns of stand-replacing patches may not be as relevant in areas with moderate to high levels of </w:t>
      </w:r>
      <w:proofErr w:type="spellStart"/>
      <w:r>
        <w:rPr>
          <w:rFonts w:ascii="Times New Roman" w:hAnsi="Times New Roman" w:cs="Times New Roman"/>
          <w:sz w:val="24"/>
          <w:szCs w:val="24"/>
        </w:rPr>
        <w:t>serotiny</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PEVuZE5vdGU+PENpdGU+PEF1dGhvcj5UdXJuZXI8L0F1dGhvcj48WWVhcj4xOTk3PC9ZZWFyPjxS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PEVuZE5vdGU+PENpdGU+PEF1dGhvcj5UdXJuZXI8L0F1dGhvcj48WWVhcj4xOTk3PC9ZZWFyPjxS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(e.g., Rocky mountain lodgepole pine; Turner et al. 1997)</w:t>
      </w:r>
      <w:r>
        <w:rPr>
          <w:rFonts w:ascii="Times New Roman" w:hAnsi="Times New Roman" w:cs="Times New Roman"/>
          <w:sz w:val="24"/>
          <w:szCs w:val="24"/>
        </w:rPr>
        <w:fldChar w:fldCharType="end"/>
      </w:r>
      <w:r>
        <w:rPr>
          <w:rFonts w:ascii="Times New Roman" w:hAnsi="Times New Roman" w:cs="Times New Roman"/>
          <w:sz w:val="24"/>
          <w:szCs w:val="24"/>
        </w:rPr>
        <w:t>.</w:t>
      </w:r>
    </w:p>
    <w:p w14:paraId="51FD6979" w14:textId="01B6C742" w:rsidR="00B929AC" w:rsidRDefault="00EA756F" w:rsidP="002D53C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Most evaluations of contemporary fire </w:t>
      </w:r>
      <w:r w:rsidR="00B929AC">
        <w:rPr>
          <w:rFonts w:ascii="Times New Roman" w:hAnsi="Times New Roman" w:cs="Times New Roman"/>
          <w:sz w:val="24"/>
          <w:szCs w:val="24"/>
        </w:rPr>
        <w:t xml:space="preserve">severity rely on classifications of Landsat pixels </w:t>
      </w:r>
      <w:r w:rsidR="00E50C53">
        <w:rPr>
          <w:rFonts w:ascii="Times New Roman" w:hAnsi="Times New Roman" w:cs="Times New Roman"/>
          <w:sz w:val="24"/>
          <w:szCs w:val="24"/>
        </w:rPr>
        <w:t>by</w:t>
      </w:r>
      <w:r w:rsidR="00B929AC">
        <w:rPr>
          <w:rFonts w:ascii="Times New Roman" w:hAnsi="Times New Roman" w:cs="Times New Roman"/>
          <w:sz w:val="24"/>
          <w:szCs w:val="24"/>
        </w:rPr>
        <w:t xml:space="preserve"> the change</w:t>
      </w:r>
      <w:r w:rsidR="00E50C53">
        <w:rPr>
          <w:rFonts w:ascii="Times New Roman" w:hAnsi="Times New Roman" w:cs="Times New Roman"/>
          <w:sz w:val="24"/>
          <w:szCs w:val="24"/>
        </w:rPr>
        <w:t xml:space="preserve"> in</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vegetation reflectivity before and after fires</w:t>
      </w:r>
      <w:r w:rsidR="00236B8C">
        <w:rPr>
          <w:rFonts w:ascii="Times New Roman" w:hAnsi="Times New Roman" w:cs="Times New Roman"/>
          <w:sz w:val="24"/>
          <w:szCs w:val="24"/>
        </w:rPr>
        <w:t xml:space="preserve"> </w:t>
      </w:r>
      <w:r w:rsidR="00236B8C">
        <w:rPr>
          <w:rFonts w:ascii="Times New Roman" w:hAnsi="Times New Roman" w:cs="Times New Roman"/>
          <w:sz w:val="24"/>
          <w:szCs w:val="24"/>
        </w:rPr>
        <w:fldChar w:fldCharType="begin"/>
      </w:r>
      <w:r w:rsidR="00236B8C">
        <w:rPr>
          <w:rFonts w:ascii="Times New Roman" w:hAnsi="Times New Roman" w:cs="Times New Roman"/>
          <w:sz w:val="24"/>
          <w:szCs w:val="24"/>
        </w:rPr>
        <w:instrText xml:space="preserve"> ADDIN EN.CITE &lt;EndNote&gt;&lt;Cite&gt;&lt;Author&gt;Miller&lt;/Author&gt;&lt;Year&gt;2007&lt;/Year&gt;&lt;RecNum&gt;382&lt;/RecNum&gt;&lt;Prefix&gt;e.g.`, relative differenced Normailized Burn Ratio-RdNBR`; &lt;/Prefix&gt;&lt;DisplayText&gt;(e.g., relative differenced Normailized Burn Ratio-RdNBR; Miller and Thode 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236B8C">
        <w:rPr>
          <w:rFonts w:ascii="Times New Roman" w:hAnsi="Times New Roman" w:cs="Times New Roman"/>
          <w:sz w:val="24"/>
          <w:szCs w:val="24"/>
        </w:rPr>
        <w:fldChar w:fldCharType="separate"/>
      </w:r>
      <w:r w:rsidR="00236B8C">
        <w:rPr>
          <w:rFonts w:ascii="Times New Roman" w:hAnsi="Times New Roman" w:cs="Times New Roman"/>
          <w:noProof/>
          <w:sz w:val="24"/>
          <w:szCs w:val="24"/>
        </w:rPr>
        <w:t xml:space="preserve">(e.g., relative differenced </w:t>
      </w:r>
      <w:r w:rsidR="00236B8C">
        <w:rPr>
          <w:rFonts w:ascii="Times New Roman" w:hAnsi="Times New Roman" w:cs="Times New Roman"/>
          <w:noProof/>
          <w:sz w:val="24"/>
          <w:szCs w:val="24"/>
        </w:rPr>
        <w:lastRenderedPageBreak/>
        <w:t>Normailized Burn Ratio-RdNBR; Miller and Thode 2007)</w:t>
      </w:r>
      <w:r w:rsidR="00236B8C">
        <w:rPr>
          <w:rFonts w:ascii="Times New Roman" w:hAnsi="Times New Roman" w:cs="Times New Roman"/>
          <w:sz w:val="24"/>
          <w:szCs w:val="24"/>
        </w:rPr>
        <w:fldChar w:fldCharType="end"/>
      </w:r>
      <w:r w:rsidR="00E50C53">
        <w:rPr>
          <w:rFonts w:ascii="Times New Roman" w:hAnsi="Times New Roman" w:cs="Times New Roman"/>
          <w:sz w:val="24"/>
          <w:szCs w:val="24"/>
        </w:rPr>
        <w:t>.</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 xml:space="preserve">Using these satellite data calibrated to field plots, it is possible to assign categorical classifications of low, moderate and high severity fire </w:t>
      </w:r>
      <w:r w:rsidR="00E50C53" w:rsidRPr="00005185">
        <w:rPr>
          <w:rFonts w:ascii="Times New Roman" w:hAnsi="Times New Roman" w:cs="Times New Roman"/>
          <w:i/>
          <w:sz w:val="24"/>
          <w:szCs w:val="24"/>
        </w:rPr>
        <w:t>at the 30-m pixel scale</w:t>
      </w:r>
      <w:r w:rsidR="002D53CA">
        <w:rPr>
          <w:rFonts w:ascii="Times New Roman" w:hAnsi="Times New Roman" w:cs="Times New Roman"/>
          <w:sz w:val="24"/>
          <w:szCs w:val="24"/>
        </w:rPr>
        <w:t>. Independent plot data sampled immediately</w:t>
      </w:r>
      <w:r w:rsidR="00DD0CAC">
        <w:rPr>
          <w:rFonts w:ascii="Times New Roman" w:hAnsi="Times New Roman" w:cs="Times New Roman"/>
          <w:sz w:val="24"/>
          <w:szCs w:val="24"/>
        </w:rPr>
        <w:t xml:space="preserve"> before and one-year following</w:t>
      </w:r>
      <w:r w:rsidR="002D53CA">
        <w:rPr>
          <w:rFonts w:ascii="Times New Roman" w:hAnsi="Times New Roman" w:cs="Times New Roman"/>
          <w:sz w:val="24"/>
          <w:szCs w:val="24"/>
        </w:rPr>
        <w:t xml:space="preserve"> wildfire demonstrate that a commonly used classification of RdNBR</w:t>
      </w:r>
      <w:r w:rsidR="007738C9">
        <w:rPr>
          <w:rFonts w:ascii="Times New Roman" w:hAnsi="Times New Roman" w:cs="Times New Roman"/>
          <w:sz w:val="24"/>
          <w:szCs w:val="24"/>
        </w:rPr>
        <w:t xml:space="preserve"> into low, moderate, and high severity </w:t>
      </w:r>
      <w:r w:rsidR="007738C9">
        <w:rPr>
          <w:rFonts w:ascii="Times New Roman" w:hAnsi="Times New Roman" w:cs="Times New Roman"/>
          <w:sz w:val="24"/>
          <w:szCs w:val="24"/>
        </w:rPr>
        <w:fldChar w:fldCharType="begin"/>
      </w:r>
      <w:r w:rsidR="007738C9">
        <w:rPr>
          <w:rFonts w:ascii="Times New Roman" w:hAnsi="Times New Roman" w:cs="Times New Roman"/>
          <w:sz w:val="24"/>
          <w:szCs w:val="24"/>
        </w:rPr>
        <w:instrText xml:space="preserve"> ADDIN EN.CITE &lt;EndNote&gt;&lt;Cite&gt;&lt;Author&gt;Miller&lt;/Author&gt;&lt;Year&gt;2007&lt;/Year&gt;&lt;RecNum&gt;382&lt;/RecNum&gt;&lt;Prefix&gt;see threshods in &lt;/Prefix&gt;&lt;DisplayText&gt;(see threshods in Miller and Thode 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7738C9">
        <w:rPr>
          <w:rFonts w:ascii="Times New Roman" w:hAnsi="Times New Roman" w:cs="Times New Roman"/>
          <w:sz w:val="24"/>
          <w:szCs w:val="24"/>
        </w:rPr>
        <w:fldChar w:fldCharType="separate"/>
      </w:r>
      <w:r w:rsidR="007738C9">
        <w:rPr>
          <w:rFonts w:ascii="Times New Roman" w:hAnsi="Times New Roman" w:cs="Times New Roman"/>
          <w:noProof/>
          <w:sz w:val="24"/>
          <w:szCs w:val="24"/>
        </w:rPr>
        <w:t>(see threshods in Miller and Thode 2007)</w:t>
      </w:r>
      <w:r w:rsidR="007738C9">
        <w:rPr>
          <w:rFonts w:ascii="Times New Roman" w:hAnsi="Times New Roman" w:cs="Times New Roman"/>
          <w:sz w:val="24"/>
          <w:szCs w:val="24"/>
        </w:rPr>
        <w:fldChar w:fldCharType="end"/>
      </w:r>
      <w:r w:rsidR="002D53CA">
        <w:rPr>
          <w:rFonts w:ascii="Times New Roman" w:hAnsi="Times New Roman" w:cs="Times New Roman"/>
          <w:sz w:val="24"/>
          <w:szCs w:val="24"/>
        </w:rPr>
        <w:t xml:space="preserve"> corresponds with the following </w:t>
      </w:r>
      <w:r w:rsidR="00DD0CAC">
        <w:rPr>
          <w:rFonts w:ascii="Times New Roman" w:hAnsi="Times New Roman" w:cs="Times New Roman"/>
          <w:sz w:val="24"/>
          <w:szCs w:val="24"/>
        </w:rPr>
        <w:t xml:space="preserve">tree </w:t>
      </w:r>
      <w:r w:rsidR="00E6797E">
        <w:rPr>
          <w:rFonts w:ascii="Times New Roman" w:hAnsi="Times New Roman" w:cs="Times New Roman"/>
          <w:sz w:val="24"/>
          <w:szCs w:val="24"/>
        </w:rPr>
        <w:t>basal area mortality levels: 0</w:t>
      </w:r>
      <w:r w:rsidR="002D53CA">
        <w:rPr>
          <w:rFonts w:ascii="Times New Roman" w:hAnsi="Times New Roman" w:cs="Times New Roman"/>
          <w:sz w:val="24"/>
          <w:szCs w:val="24"/>
        </w:rPr>
        <w:t>-20%, 25-70%, and &gt;95%</w:t>
      </w:r>
      <w:r w:rsidR="007738C9">
        <w:rPr>
          <w:rFonts w:ascii="Times New Roman" w:hAnsi="Times New Roman" w:cs="Times New Roman"/>
          <w:sz w:val="24"/>
          <w:szCs w:val="24"/>
        </w:rPr>
        <w:t xml:space="preserve"> based on interquartile ranges</w:t>
      </w:r>
      <w:r w:rsidR="002D53CA">
        <w:rPr>
          <w:rFonts w:ascii="Times New Roman" w:hAnsi="Times New Roman" w:cs="Times New Roman"/>
          <w:sz w:val="24"/>
          <w:szCs w:val="24"/>
        </w:rPr>
        <w:t xml:space="preserve">, respectively </w:t>
      </w:r>
      <w:r w:rsidR="002D53CA">
        <w:rPr>
          <w:rFonts w:ascii="Times New Roman" w:hAnsi="Times New Roman" w:cs="Times New Roman"/>
          <w:sz w:val="24"/>
          <w:szCs w:val="24"/>
        </w:rPr>
        <w:fldChar w:fldCharType="begin"/>
      </w:r>
      <w:r w:rsidR="00C55628">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Ecol.&lt;/abbr-1&gt;&lt;/alt-periodical&gt;&lt;pages&gt;99-116&lt;/pages&gt;&lt;volume&gt;12&lt;/volume&gt;&lt;number&gt;3&lt;/number&gt;&lt;dates&gt;&lt;year&gt;2016&lt;/year&gt;&lt;/dates&gt;&lt;urls&gt;&lt;/urls&gt;&lt;/record&gt;&lt;/Cite&gt;&lt;/EndNote&gt;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(Lydersen et al. 2016)</w:t>
      </w:r>
      <w:r w:rsidR="002D53CA">
        <w:rPr>
          <w:rFonts w:ascii="Times New Roman" w:hAnsi="Times New Roman" w:cs="Times New Roman"/>
          <w:sz w:val="24"/>
          <w:szCs w:val="24"/>
        </w:rPr>
        <w:fldChar w:fldCharType="end"/>
      </w:r>
      <w:r w:rsidR="002D53CA">
        <w:rPr>
          <w:rFonts w:ascii="Times New Roman" w:hAnsi="Times New Roman" w:cs="Times New Roman"/>
          <w:sz w:val="24"/>
          <w:szCs w:val="24"/>
        </w:rPr>
        <w:t xml:space="preserve">. </w:t>
      </w:r>
      <w:r w:rsidR="00D05D62">
        <w:rPr>
          <w:rFonts w:ascii="Times New Roman" w:hAnsi="Times New Roman" w:cs="Times New Roman"/>
          <w:sz w:val="24"/>
          <w:szCs w:val="24"/>
        </w:rPr>
        <w:t>Although</w:t>
      </w:r>
      <w:r w:rsidR="002D53CA">
        <w:rPr>
          <w:rFonts w:ascii="Times New Roman" w:hAnsi="Times New Roman" w:cs="Times New Roman"/>
          <w:sz w:val="24"/>
          <w:szCs w:val="24"/>
        </w:rPr>
        <w:t xml:space="preserve"> the range in mortality associated with moderate severity </w:t>
      </w:r>
      <w:r w:rsidR="007738C9">
        <w:rPr>
          <w:rFonts w:ascii="Times New Roman" w:hAnsi="Times New Roman" w:cs="Times New Roman"/>
          <w:sz w:val="24"/>
          <w:szCs w:val="24"/>
        </w:rPr>
        <w:t xml:space="preserve">at the pixel scale </w:t>
      </w:r>
      <w:r w:rsidR="002D53CA">
        <w:rPr>
          <w:rFonts w:ascii="Times New Roman" w:hAnsi="Times New Roman" w:cs="Times New Roman"/>
          <w:sz w:val="24"/>
          <w:szCs w:val="24"/>
        </w:rPr>
        <w:t>is fairly consistent with the previously used definition of</w:t>
      </w:r>
      <w:r w:rsidR="00005185">
        <w:rPr>
          <w:rFonts w:ascii="Times New Roman" w:hAnsi="Times New Roman" w:cs="Times New Roman"/>
          <w:sz w:val="24"/>
          <w:szCs w:val="24"/>
        </w:rPr>
        <w:t xml:space="preserve"> “mixed-severity”</w:t>
      </w:r>
      <w:r w:rsidR="00D05D62">
        <w:rPr>
          <w:rFonts w:ascii="Times New Roman" w:hAnsi="Times New Roman" w:cs="Times New Roman"/>
          <w:sz w:val="24"/>
          <w:szCs w:val="24"/>
        </w:rPr>
        <w:t xml:space="preserve"> </w:t>
      </w:r>
      <w:r w:rsidR="002D53CA">
        <w:rPr>
          <w:rFonts w:ascii="Times New Roman" w:hAnsi="Times New Roman" w:cs="Times New Roman"/>
          <w:sz w:val="24"/>
          <w:szCs w:val="24"/>
        </w:rPr>
        <w:t>(</w:t>
      </w:r>
      <w:r w:rsidR="00005185">
        <w:rPr>
          <w:rFonts w:ascii="Times New Roman" w:hAnsi="Times New Roman" w:cs="Times New Roman"/>
          <w:sz w:val="24"/>
          <w:szCs w:val="24"/>
        </w:rPr>
        <w:t>20-70% mortality</w:t>
      </w:r>
      <w:r w:rsidR="007738C9">
        <w:rPr>
          <w:rFonts w:ascii="Times New Roman" w:hAnsi="Times New Roman" w:cs="Times New Roman"/>
          <w:sz w:val="24"/>
          <w:szCs w:val="24"/>
        </w:rPr>
        <w:t xml:space="preserve"> summed across an entire fire</w:t>
      </w:r>
      <w:r w:rsidR="002D53CA">
        <w:rPr>
          <w:rFonts w:ascii="Times New Roman" w:hAnsi="Times New Roman" w:cs="Times New Roman"/>
          <w:sz w:val="24"/>
          <w:szCs w:val="24"/>
        </w:rPr>
        <w:t>)</w:t>
      </w:r>
      <w:r w:rsidR="00005185">
        <w:rPr>
          <w:rFonts w:ascii="Times New Roman" w:hAnsi="Times New Roman" w:cs="Times New Roman"/>
          <w:sz w:val="24"/>
          <w:szCs w:val="24"/>
        </w:rPr>
        <w:t>, fires</w:t>
      </w:r>
      <w:r w:rsidR="00D05D62">
        <w:rPr>
          <w:rFonts w:ascii="Times New Roman" w:hAnsi="Times New Roman" w:cs="Times New Roman"/>
          <w:sz w:val="24"/>
          <w:szCs w:val="24"/>
        </w:rPr>
        <w:t xml:space="preserve"> where a majority of the area is mapped as moderate severity are </w:t>
      </w:r>
      <w:r w:rsidR="002D53CA">
        <w:rPr>
          <w:rFonts w:ascii="Times New Roman" w:hAnsi="Times New Roman" w:cs="Times New Roman"/>
          <w:sz w:val="24"/>
          <w:szCs w:val="24"/>
        </w:rPr>
        <w:t xml:space="preserve">exceedingly rare </w:t>
      </w:r>
      <w:r w:rsidR="002D53CA">
        <w:rPr>
          <w:rFonts w:ascii="Times New Roman" w:hAnsi="Times New Roman" w:cs="Times New Roman"/>
          <w:sz w:val="24"/>
          <w:szCs w:val="24"/>
        </w:rPr>
        <w:fldChar w:fldCharType="begin"/>
      </w:r>
      <w:r w:rsidR="002D53CA">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(Miller and Quayle 2015)</w:t>
      </w:r>
      <w:r w:rsidR="002D53CA">
        <w:rPr>
          <w:rFonts w:ascii="Times New Roman" w:hAnsi="Times New Roman" w:cs="Times New Roman"/>
          <w:sz w:val="24"/>
          <w:szCs w:val="24"/>
        </w:rPr>
        <w:fldChar w:fldCharType="end"/>
      </w:r>
      <w:r w:rsidR="00005185">
        <w:rPr>
          <w:rFonts w:ascii="Times New Roman" w:hAnsi="Times New Roman" w:cs="Times New Roman"/>
          <w:sz w:val="24"/>
          <w:szCs w:val="24"/>
        </w:rPr>
        <w:t>.</w:t>
      </w:r>
      <w:r w:rsidR="002D53CA">
        <w:rPr>
          <w:rFonts w:ascii="Times New Roman" w:hAnsi="Times New Roman" w:cs="Times New Roman"/>
          <w:sz w:val="24"/>
          <w:szCs w:val="24"/>
        </w:rPr>
        <w:t xml:space="preserve"> </w:t>
      </w:r>
      <w:r w:rsidR="00005185">
        <w:rPr>
          <w:rFonts w:ascii="Times New Roman" w:hAnsi="Times New Roman" w:cs="Times New Roman"/>
          <w:sz w:val="24"/>
          <w:szCs w:val="24"/>
        </w:rPr>
        <w:t xml:space="preserve">A more frequently observed pattern is that “mixed-severity” fires have some substantial (&gt;20%) proportion of their area mapped as contiguous </w:t>
      </w:r>
      <w:r w:rsidR="0097240A" w:rsidRPr="0097240A">
        <w:rPr>
          <w:rFonts w:ascii="Times New Roman" w:hAnsi="Times New Roman" w:cs="Times New Roman"/>
          <w:sz w:val="24"/>
          <w:szCs w:val="24"/>
        </w:rPr>
        <w:t>stand-replacing</w:t>
      </w:r>
      <w:r w:rsidR="0097240A">
        <w:rPr>
          <w:rFonts w:ascii="Times New Roman" w:hAnsi="Times New Roman" w:cs="Times New Roman"/>
          <w:sz w:val="24"/>
          <w:szCs w:val="24"/>
        </w:rPr>
        <w:t xml:space="preserve"> patches</w:t>
      </w:r>
      <w:r w:rsidR="00005185">
        <w:rPr>
          <w:rFonts w:ascii="Times New Roman" w:hAnsi="Times New Roman" w:cs="Times New Roman"/>
          <w:sz w:val="24"/>
          <w:szCs w:val="24"/>
        </w:rPr>
        <w:t xml:space="preserve">, </w:t>
      </w:r>
      <w:r w:rsidR="0097240A">
        <w:rPr>
          <w:rFonts w:ascii="Times New Roman" w:hAnsi="Times New Roman" w:cs="Times New Roman"/>
          <w:sz w:val="24"/>
          <w:szCs w:val="24"/>
        </w:rPr>
        <w:t>amongst a matrix of</w:t>
      </w:r>
      <w:r w:rsidR="00005185">
        <w:rPr>
          <w:rFonts w:ascii="Times New Roman" w:hAnsi="Times New Roman" w:cs="Times New Roman"/>
          <w:sz w:val="24"/>
          <w:szCs w:val="24"/>
        </w:rPr>
        <w:t xml:space="preserve"> lo</w:t>
      </w:r>
      <w:r w:rsidR="0097240A">
        <w:rPr>
          <w:rFonts w:ascii="Times New Roman" w:hAnsi="Times New Roman" w:cs="Times New Roman"/>
          <w:sz w:val="24"/>
          <w:szCs w:val="24"/>
        </w:rPr>
        <w:t>w or moderate severity effects</w:t>
      </w:r>
      <w:r w:rsidR="002E1C51">
        <w:rPr>
          <w:rFonts w:ascii="Times New Roman" w:hAnsi="Times New Roman" w:cs="Times New Roman"/>
          <w:sz w:val="24"/>
          <w:szCs w:val="24"/>
        </w:rPr>
        <w:t xml:space="preserve">. </w:t>
      </w:r>
      <w:r w:rsidR="0097240A">
        <w:rPr>
          <w:rFonts w:ascii="Times New Roman" w:hAnsi="Times New Roman" w:cs="Times New Roman"/>
          <w:sz w:val="24"/>
          <w:szCs w:val="24"/>
        </w:rPr>
        <w:t>It should be noted that</w:t>
      </w:r>
      <w:r w:rsidR="002E1C51">
        <w:rPr>
          <w:rFonts w:ascii="Times New Roman" w:hAnsi="Times New Roman" w:cs="Times New Roman"/>
          <w:sz w:val="24"/>
          <w:szCs w:val="24"/>
        </w:rPr>
        <w:t xml:space="preserve"> even in </w:t>
      </w:r>
      <w:r w:rsidR="00491365">
        <w:rPr>
          <w:rFonts w:ascii="Times New Roman" w:hAnsi="Times New Roman" w:cs="Times New Roman"/>
          <w:sz w:val="24"/>
          <w:szCs w:val="24"/>
        </w:rPr>
        <w:t>boreal and subalpine forest types</w:t>
      </w:r>
      <w:r w:rsidR="002E1C51">
        <w:rPr>
          <w:rFonts w:ascii="Times New Roman" w:hAnsi="Times New Roman" w:cs="Times New Roman"/>
          <w:sz w:val="24"/>
          <w:szCs w:val="24"/>
        </w:rPr>
        <w:t xml:space="preserve"> </w:t>
      </w:r>
      <w:r>
        <w:rPr>
          <w:rFonts w:ascii="Times New Roman" w:hAnsi="Times New Roman" w:cs="Times New Roman"/>
          <w:sz w:val="24"/>
          <w:szCs w:val="24"/>
        </w:rPr>
        <w:t>characterized by high severity fire regimes</w:t>
      </w:r>
      <w:r w:rsidR="00491365">
        <w:rPr>
          <w:rFonts w:ascii="Times New Roman" w:hAnsi="Times New Roman" w:cs="Times New Roman"/>
          <w:sz w:val="24"/>
          <w:szCs w:val="24"/>
        </w:rPr>
        <w:t>, contemporary fires very rarely have more than 70% of thei</w:t>
      </w:r>
      <w:r>
        <w:rPr>
          <w:rFonts w:ascii="Times New Roman" w:hAnsi="Times New Roman" w:cs="Times New Roman"/>
          <w:sz w:val="24"/>
          <w:szCs w:val="24"/>
        </w:rPr>
        <w:t>r area mapped as stand-replacing</w:t>
      </w:r>
      <w:r w:rsidR="00A70D8F">
        <w:rPr>
          <w:rFonts w:ascii="Times New Roman" w:hAnsi="Times New Roman" w:cs="Times New Roman"/>
          <w:sz w:val="24"/>
          <w:szCs w:val="24"/>
        </w:rPr>
        <w:t xml:space="preserve"> (Harvey et al. 2016)</w:t>
      </w:r>
      <w:r w:rsidR="00491365">
        <w:rPr>
          <w:rFonts w:ascii="Times New Roman" w:hAnsi="Times New Roman" w:cs="Times New Roman"/>
          <w:sz w:val="24"/>
          <w:szCs w:val="24"/>
        </w:rPr>
        <w:t>.</w:t>
      </w:r>
      <w:r w:rsidR="00D05D62">
        <w:rPr>
          <w:rFonts w:ascii="Times New Roman" w:hAnsi="Times New Roman" w:cs="Times New Roman"/>
          <w:sz w:val="24"/>
          <w:szCs w:val="24"/>
        </w:rPr>
        <w:t xml:space="preserve"> </w:t>
      </w:r>
    </w:p>
    <w:p w14:paraId="4C3DA686" w14:textId="5FECCB8C" w:rsidR="006E0B1E"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A756F">
        <w:rPr>
          <w:rFonts w:ascii="Times New Roman" w:hAnsi="Times New Roman" w:cs="Times New Roman"/>
          <w:sz w:val="24"/>
          <w:szCs w:val="24"/>
        </w:rPr>
        <w:t xml:space="preserve">These patterns suggest that a </w:t>
      </w:r>
      <w:r w:rsidR="00E50C53">
        <w:rPr>
          <w:rFonts w:ascii="Times New Roman" w:hAnsi="Times New Roman" w:cs="Times New Roman"/>
          <w:sz w:val="24"/>
          <w:szCs w:val="24"/>
        </w:rPr>
        <w:t>defining characteristic of fire regimes is not whether</w:t>
      </w:r>
      <w:r w:rsidR="0097240A">
        <w:rPr>
          <w:rFonts w:ascii="Times New Roman" w:hAnsi="Times New Roman" w:cs="Times New Roman"/>
          <w:sz w:val="24"/>
          <w:szCs w:val="24"/>
        </w:rPr>
        <w:t xml:space="preserve"> average percentages of overstory mortality </w:t>
      </w:r>
      <w:r w:rsidR="000C4471">
        <w:rPr>
          <w:rFonts w:ascii="Times New Roman" w:hAnsi="Times New Roman" w:cs="Times New Roman"/>
          <w:sz w:val="24"/>
          <w:szCs w:val="24"/>
        </w:rPr>
        <w:t xml:space="preserve">within a fire </w:t>
      </w:r>
      <w:r w:rsidR="0097240A">
        <w:rPr>
          <w:rFonts w:ascii="Times New Roman" w:hAnsi="Times New Roman" w:cs="Times New Roman"/>
          <w:sz w:val="24"/>
          <w:szCs w:val="24"/>
        </w:rPr>
        <w:t>fit in the commonly used classes (</w:t>
      </w:r>
      <w:r w:rsidR="0097240A">
        <w:rPr>
          <w:rFonts w:ascii="Times New Roman" w:hAnsi="Times New Roman" w:cs="Times New Roman"/>
          <w:noProof/>
          <w:sz w:val="24"/>
          <w:szCs w:val="24"/>
        </w:rPr>
        <w:t>&lt;20%, 20-70%, &gt;70%)</w:t>
      </w:r>
      <w:r w:rsidR="00E50C53">
        <w:rPr>
          <w:rFonts w:ascii="Times New Roman" w:hAnsi="Times New Roman" w:cs="Times New Roman"/>
          <w:sz w:val="24"/>
          <w:szCs w:val="24"/>
        </w:rPr>
        <w:t xml:space="preserve">, but rather it is the size and shape of contiguous stand-replacing patches. </w:t>
      </w:r>
      <w:r w:rsidR="00005185">
        <w:rPr>
          <w:rFonts w:ascii="Times New Roman" w:hAnsi="Times New Roman" w:cs="Times New Roman"/>
          <w:sz w:val="24"/>
          <w:szCs w:val="24"/>
        </w:rPr>
        <w:t>To illustrate this, w</w:t>
      </w:r>
      <w:r w:rsidR="006E5EB5">
        <w:rPr>
          <w:rFonts w:ascii="Times New Roman" w:hAnsi="Times New Roman" w:cs="Times New Roman"/>
          <w:sz w:val="24"/>
          <w:szCs w:val="24"/>
        </w:rPr>
        <w:t xml:space="preserve">e examined </w:t>
      </w:r>
      <w:r w:rsidR="0017360D">
        <w:rPr>
          <w:rFonts w:ascii="Times New Roman" w:hAnsi="Times New Roman" w:cs="Times New Roman"/>
          <w:sz w:val="24"/>
          <w:szCs w:val="24"/>
        </w:rPr>
        <w:t>two</w:t>
      </w:r>
      <w:r w:rsidR="006E5EB5">
        <w:rPr>
          <w:rFonts w:ascii="Times New Roman" w:hAnsi="Times New Roman" w:cs="Times New Roman"/>
          <w:sz w:val="24"/>
          <w:szCs w:val="24"/>
        </w:rPr>
        <w:t xml:space="preserve"> recent fires in the </w:t>
      </w:r>
      <w:r w:rsidR="0017360D">
        <w:rPr>
          <w:rFonts w:ascii="Times New Roman" w:hAnsi="Times New Roman" w:cs="Times New Roman"/>
          <w:sz w:val="24"/>
          <w:szCs w:val="24"/>
        </w:rPr>
        <w:t xml:space="preserve">northern </w:t>
      </w:r>
      <w:r w:rsidR="006E5EB5">
        <w:rPr>
          <w:rFonts w:ascii="Times New Roman" w:hAnsi="Times New Roman" w:cs="Times New Roman"/>
          <w:sz w:val="24"/>
          <w:szCs w:val="24"/>
        </w:rPr>
        <w:t>Sierra</w:t>
      </w:r>
      <w:r w:rsidR="0097240A">
        <w:rPr>
          <w:rFonts w:ascii="Times New Roman" w:hAnsi="Times New Roman" w:cs="Times New Roman"/>
          <w:sz w:val="24"/>
          <w:szCs w:val="24"/>
        </w:rPr>
        <w:t xml:space="preserve"> Nevada</w:t>
      </w:r>
      <w:r w:rsidR="006E5EB5">
        <w:rPr>
          <w:rFonts w:ascii="Times New Roman" w:hAnsi="Times New Roman" w:cs="Times New Roman"/>
          <w:sz w:val="24"/>
          <w:szCs w:val="24"/>
        </w:rPr>
        <w:t xml:space="preserve"> (Figure 1). The 2012 Chips Fire in the Plumas National Forest burn</w:t>
      </w:r>
      <w:r w:rsidR="0017360D">
        <w:rPr>
          <w:rFonts w:ascii="Times New Roman" w:hAnsi="Times New Roman" w:cs="Times New Roman"/>
          <w:sz w:val="24"/>
          <w:szCs w:val="24"/>
        </w:rPr>
        <w:t>ed with</w:t>
      </w:r>
      <w:r w:rsidR="002F1AC5">
        <w:rPr>
          <w:rFonts w:ascii="Times New Roman" w:hAnsi="Times New Roman" w:cs="Times New Roman"/>
          <w:sz w:val="24"/>
          <w:szCs w:val="24"/>
        </w:rPr>
        <w:t xml:space="preserve"> a</w:t>
      </w:r>
      <w:r w:rsidR="00005185">
        <w:rPr>
          <w:rFonts w:ascii="Times New Roman" w:hAnsi="Times New Roman" w:cs="Times New Roman"/>
          <w:sz w:val="24"/>
          <w:szCs w:val="24"/>
        </w:rPr>
        <w:t xml:space="preserve"> </w:t>
      </w:r>
      <w:r w:rsidR="006E5EB5">
        <w:rPr>
          <w:rFonts w:ascii="Times New Roman" w:hAnsi="Times New Roman" w:cs="Times New Roman"/>
          <w:sz w:val="24"/>
          <w:szCs w:val="24"/>
        </w:rPr>
        <w:t xml:space="preserve">modest overall proportion of stand-replacing fire (22%). </w:t>
      </w:r>
      <w:r w:rsidR="00324F6B">
        <w:rPr>
          <w:rFonts w:ascii="Times New Roman" w:hAnsi="Times New Roman" w:cs="Times New Roman"/>
          <w:sz w:val="24"/>
          <w:szCs w:val="24"/>
        </w:rPr>
        <w:t>Note, we used the “≥90% basal area change</w:t>
      </w:r>
      <w:r w:rsidR="0017360D">
        <w:rPr>
          <w:rFonts w:ascii="Times New Roman" w:hAnsi="Times New Roman" w:cs="Times New Roman"/>
          <w:sz w:val="24"/>
          <w:szCs w:val="24"/>
        </w:rPr>
        <w:t xml:space="preserve">” threshold described by Miller and </w:t>
      </w:r>
      <w:r w:rsidR="00324F6B">
        <w:rPr>
          <w:rFonts w:ascii="Times New Roman" w:hAnsi="Times New Roman" w:cs="Times New Roman"/>
          <w:sz w:val="24"/>
          <w:szCs w:val="24"/>
        </w:rPr>
        <w:t>Quayle</w:t>
      </w:r>
      <w:r w:rsidR="0017360D">
        <w:rPr>
          <w:rFonts w:ascii="Times New Roman" w:hAnsi="Times New Roman" w:cs="Times New Roman"/>
          <w:sz w:val="24"/>
          <w:szCs w:val="24"/>
        </w:rPr>
        <w:t xml:space="preserve"> </w:t>
      </w:r>
      <w:r w:rsidR="0017360D">
        <w:rPr>
          <w:rFonts w:ascii="Times New Roman" w:hAnsi="Times New Roman" w:cs="Times New Roman"/>
          <w:sz w:val="24"/>
          <w:szCs w:val="24"/>
        </w:rPr>
        <w:fldChar w:fldCharType="begin"/>
      </w:r>
      <w:r w:rsidR="00324F6B">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17360D">
        <w:rPr>
          <w:rFonts w:ascii="Times New Roman" w:hAnsi="Times New Roman" w:cs="Times New Roman"/>
          <w:sz w:val="24"/>
          <w:szCs w:val="24"/>
        </w:rPr>
        <w:fldChar w:fldCharType="separate"/>
      </w:r>
      <w:r w:rsidR="00324F6B">
        <w:rPr>
          <w:rFonts w:ascii="Times New Roman" w:hAnsi="Times New Roman" w:cs="Times New Roman"/>
          <w:noProof/>
          <w:sz w:val="24"/>
          <w:szCs w:val="24"/>
        </w:rPr>
        <w:t>(Miller and Quayle 2015)</w:t>
      </w:r>
      <w:r w:rsidR="0017360D">
        <w:rPr>
          <w:rFonts w:ascii="Times New Roman" w:hAnsi="Times New Roman" w:cs="Times New Roman"/>
          <w:sz w:val="24"/>
          <w:szCs w:val="24"/>
        </w:rPr>
        <w:fldChar w:fldCharType="end"/>
      </w:r>
      <w:r w:rsidR="0017360D">
        <w:rPr>
          <w:rFonts w:ascii="Times New Roman" w:hAnsi="Times New Roman" w:cs="Times New Roman"/>
          <w:sz w:val="24"/>
          <w:szCs w:val="24"/>
        </w:rPr>
        <w:t>, which</w:t>
      </w:r>
      <w:r w:rsidR="000C4471">
        <w:rPr>
          <w:rFonts w:ascii="Times New Roman" w:hAnsi="Times New Roman" w:cs="Times New Roman"/>
          <w:sz w:val="24"/>
          <w:szCs w:val="24"/>
        </w:rPr>
        <w:t xml:space="preserve"> is</w:t>
      </w:r>
      <w:r w:rsidR="00324F6B">
        <w:rPr>
          <w:rFonts w:ascii="Times New Roman" w:hAnsi="Times New Roman" w:cs="Times New Roman"/>
          <w:sz w:val="24"/>
          <w:szCs w:val="24"/>
        </w:rPr>
        <w:t xml:space="preserve"> very similar to the high severity threshold described by Miller and Thode </w:t>
      </w:r>
      <w:r w:rsidR="00324F6B">
        <w:rPr>
          <w:rFonts w:ascii="Times New Roman" w:hAnsi="Times New Roman" w:cs="Times New Roman"/>
          <w:sz w:val="24"/>
          <w:szCs w:val="24"/>
        </w:rPr>
        <w:fldChar w:fldCharType="begin"/>
      </w:r>
      <w:r w:rsidR="00324F6B">
        <w:rPr>
          <w:rFonts w:ascii="Times New Roman" w:hAnsi="Times New Roman" w:cs="Times New Roman"/>
          <w:sz w:val="24"/>
          <w:szCs w:val="24"/>
        </w:rPr>
        <w:instrText xml:space="preserve"> ADDIN EN.CITE &lt;EndNote&gt;&lt;Cite ExcludeAuth="1"&gt;&lt;Author&gt;Miller&lt;/Author&gt;&lt;Year&gt;2007&lt;/Year&gt;&lt;RecNum&gt;382&lt;/RecNum&gt;&lt;DisplayText&gt;(2007)&lt;/DisplayText&gt;&lt;record&gt;&lt;rec-number&gt;382&lt;/rec-number&gt;&lt;foreign-keys&gt;&lt;key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324F6B">
        <w:rPr>
          <w:rFonts w:ascii="Times New Roman" w:hAnsi="Times New Roman" w:cs="Times New Roman"/>
          <w:sz w:val="24"/>
          <w:szCs w:val="24"/>
        </w:rPr>
        <w:fldChar w:fldCharType="separate"/>
      </w:r>
      <w:r w:rsidR="00324F6B">
        <w:rPr>
          <w:rFonts w:ascii="Times New Roman" w:hAnsi="Times New Roman" w:cs="Times New Roman"/>
          <w:noProof/>
          <w:sz w:val="24"/>
          <w:szCs w:val="24"/>
        </w:rPr>
        <w:t>(2007)</w:t>
      </w:r>
      <w:r w:rsidR="00324F6B">
        <w:rPr>
          <w:rFonts w:ascii="Times New Roman" w:hAnsi="Times New Roman" w:cs="Times New Roman"/>
          <w:sz w:val="24"/>
          <w:szCs w:val="24"/>
        </w:rPr>
        <w:fldChar w:fldCharType="end"/>
      </w:r>
      <w:r w:rsidR="00324F6B">
        <w:rPr>
          <w:rFonts w:ascii="Times New Roman" w:hAnsi="Times New Roman" w:cs="Times New Roman"/>
          <w:sz w:val="24"/>
          <w:szCs w:val="24"/>
        </w:rPr>
        <w:t>. Both of these fire severity categories are</w:t>
      </w:r>
      <w:r w:rsidR="00422DA9">
        <w:rPr>
          <w:rFonts w:ascii="Times New Roman" w:hAnsi="Times New Roman" w:cs="Times New Roman"/>
          <w:sz w:val="24"/>
          <w:szCs w:val="24"/>
        </w:rPr>
        <w:t xml:space="preserve"> consiste</w:t>
      </w:r>
      <w:r w:rsidR="00324F6B">
        <w:rPr>
          <w:rFonts w:ascii="Times New Roman" w:hAnsi="Times New Roman" w:cs="Times New Roman"/>
          <w:sz w:val="24"/>
          <w:szCs w:val="24"/>
        </w:rPr>
        <w:t xml:space="preserve">nt with </w:t>
      </w:r>
      <w:r w:rsidR="00324F6B">
        <w:rPr>
          <w:rFonts w:ascii="Times New Roman" w:hAnsi="Times New Roman" w:cs="Times New Roman"/>
          <w:sz w:val="24"/>
          <w:szCs w:val="24"/>
        </w:rPr>
        <w:lastRenderedPageBreak/>
        <w:t xml:space="preserve">stand-replacing effects </w:t>
      </w:r>
      <w:r w:rsidR="00324F6B">
        <w:rPr>
          <w:rFonts w:ascii="Times New Roman" w:hAnsi="Times New Roman" w:cs="Times New Roman"/>
          <w:sz w:val="24"/>
          <w:szCs w:val="24"/>
        </w:rPr>
        <w:fldChar w:fldCharType="begin">
          <w:fldData xml:space="preserve">PEVuZE5vdGU+PENpdGU+PEF1dGhvcj5MeWRlcnNlbjwvQXV0aG9yPjxZZWFyPjIwMTY8L1llYXI+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</w:fldData>
        </w:fldChar>
      </w:r>
      <w:r w:rsidR="00324F6B">
        <w:rPr>
          <w:rFonts w:ascii="Times New Roman" w:hAnsi="Times New Roman" w:cs="Times New Roman"/>
          <w:sz w:val="24"/>
          <w:szCs w:val="24"/>
        </w:rPr>
        <w:instrText xml:space="preserve"> ADDIN EN.CITE </w:instrText>
      </w:r>
      <w:r w:rsidR="00324F6B">
        <w:rPr>
          <w:rFonts w:ascii="Times New Roman" w:hAnsi="Times New Roman" w:cs="Times New Roman"/>
          <w:sz w:val="24"/>
          <w:szCs w:val="24"/>
        </w:rPr>
        <w:fldChar w:fldCharType="begin">
          <w:fldData xml:space="preserve">PEVuZE5vdGU+PENpdGU+PEF1dGhvcj5MeWRlcnNlbjwvQXV0aG9yPjxZZWFyPjIwMTY8L1llYXI+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</w:fldData>
        </w:fldChar>
      </w:r>
      <w:r w:rsidR="00324F6B">
        <w:rPr>
          <w:rFonts w:ascii="Times New Roman" w:hAnsi="Times New Roman" w:cs="Times New Roman"/>
          <w:sz w:val="24"/>
          <w:szCs w:val="24"/>
        </w:rPr>
        <w:instrText xml:space="preserve"> ADDIN EN.CITE.DATA </w:instrText>
      </w:r>
      <w:r w:rsidR="00324F6B">
        <w:rPr>
          <w:rFonts w:ascii="Times New Roman" w:hAnsi="Times New Roman" w:cs="Times New Roman"/>
          <w:sz w:val="24"/>
          <w:szCs w:val="24"/>
        </w:rPr>
      </w:r>
      <w:r w:rsidR="00324F6B">
        <w:rPr>
          <w:rFonts w:ascii="Times New Roman" w:hAnsi="Times New Roman" w:cs="Times New Roman"/>
          <w:sz w:val="24"/>
          <w:szCs w:val="24"/>
        </w:rPr>
        <w:fldChar w:fldCharType="end"/>
      </w:r>
      <w:r w:rsidR="00324F6B">
        <w:rPr>
          <w:rFonts w:ascii="Times New Roman" w:hAnsi="Times New Roman" w:cs="Times New Roman"/>
          <w:sz w:val="24"/>
          <w:szCs w:val="24"/>
        </w:rPr>
      </w:r>
      <w:r w:rsidR="00324F6B">
        <w:rPr>
          <w:rFonts w:ascii="Times New Roman" w:hAnsi="Times New Roman" w:cs="Times New Roman"/>
          <w:sz w:val="24"/>
          <w:szCs w:val="24"/>
        </w:rPr>
        <w:fldChar w:fldCharType="separate"/>
      </w:r>
      <w:r w:rsidR="00324F6B">
        <w:rPr>
          <w:rFonts w:ascii="Times New Roman" w:hAnsi="Times New Roman" w:cs="Times New Roman"/>
          <w:noProof/>
          <w:sz w:val="24"/>
          <w:szCs w:val="24"/>
        </w:rPr>
        <w:t>(Miller and Quayle 2015; Lydersen et al. 2016)</w:t>
      </w:r>
      <w:r w:rsidR="00324F6B">
        <w:rPr>
          <w:rFonts w:ascii="Times New Roman" w:hAnsi="Times New Roman" w:cs="Times New Roman"/>
          <w:sz w:val="24"/>
          <w:szCs w:val="24"/>
        </w:rPr>
        <w:fldChar w:fldCharType="end"/>
      </w:r>
      <w:r w:rsidR="0017360D">
        <w:rPr>
          <w:rFonts w:ascii="Times New Roman" w:hAnsi="Times New Roman" w:cs="Times New Roman"/>
          <w:sz w:val="24"/>
          <w:szCs w:val="24"/>
        </w:rPr>
        <w:t xml:space="preserve">. </w:t>
      </w:r>
      <w:r w:rsidR="006E5EB5">
        <w:rPr>
          <w:rFonts w:ascii="Times New Roman" w:hAnsi="Times New Roman" w:cs="Times New Roman"/>
          <w:sz w:val="24"/>
          <w:szCs w:val="24"/>
        </w:rPr>
        <w:t>This proportion</w:t>
      </w:r>
      <w:r w:rsidR="00955DF0">
        <w:rPr>
          <w:rFonts w:ascii="Times New Roman" w:hAnsi="Times New Roman" w:cs="Times New Roman"/>
          <w:sz w:val="24"/>
          <w:szCs w:val="24"/>
        </w:rPr>
        <w:t xml:space="preserve"> of stand-replacing fire was very similar to </w:t>
      </w:r>
      <w:r w:rsidR="00CA5F48">
        <w:rPr>
          <w:rFonts w:ascii="Times New Roman" w:hAnsi="Times New Roman" w:cs="Times New Roman"/>
          <w:sz w:val="24"/>
          <w:szCs w:val="24"/>
        </w:rPr>
        <w:t>the 2008 Cub Complex</w:t>
      </w:r>
      <w:r w:rsidR="002F1AC5">
        <w:rPr>
          <w:rFonts w:ascii="Times New Roman" w:hAnsi="Times New Roman" w:cs="Times New Roman"/>
          <w:sz w:val="24"/>
          <w:szCs w:val="24"/>
        </w:rPr>
        <w:t xml:space="preserve"> Fire</w:t>
      </w:r>
      <w:r w:rsidR="00CA5F48">
        <w:rPr>
          <w:rFonts w:ascii="Times New Roman" w:hAnsi="Times New Roman" w:cs="Times New Roman"/>
          <w:sz w:val="24"/>
          <w:szCs w:val="24"/>
        </w:rPr>
        <w:t xml:space="preserve"> (20%), which occurred 10km northwest of the Chips Fire</w:t>
      </w:r>
      <w:r w:rsidR="00595B0D">
        <w:rPr>
          <w:rFonts w:ascii="Times New Roman" w:hAnsi="Times New Roman" w:cs="Times New Roman"/>
          <w:sz w:val="24"/>
          <w:szCs w:val="24"/>
        </w:rPr>
        <w:t>. The pa</w:t>
      </w:r>
      <w:r w:rsidR="000C4471">
        <w:rPr>
          <w:rFonts w:ascii="Times New Roman" w:hAnsi="Times New Roman" w:cs="Times New Roman"/>
          <w:sz w:val="24"/>
          <w:szCs w:val="24"/>
        </w:rPr>
        <w:t>tterns of stand-replacing patches</w:t>
      </w:r>
      <w:r w:rsidR="00CA5F48">
        <w:rPr>
          <w:rFonts w:ascii="Times New Roman" w:hAnsi="Times New Roman" w:cs="Times New Roman"/>
          <w:sz w:val="24"/>
          <w:szCs w:val="24"/>
        </w:rPr>
        <w:t>, however, were distinct. Forty-three percent</w:t>
      </w:r>
      <w:r w:rsidR="00595B0D">
        <w:rPr>
          <w:rFonts w:ascii="Times New Roman" w:hAnsi="Times New Roman" w:cs="Times New Roman"/>
          <w:sz w:val="24"/>
          <w:szCs w:val="24"/>
        </w:rPr>
        <w:t xml:space="preserve"> of the stand-replacing area in the Chips Fire was aggregated in contiguous patches that were large</w:t>
      </w:r>
      <w:r w:rsidR="00542D0F">
        <w:rPr>
          <w:rFonts w:ascii="Times New Roman" w:hAnsi="Times New Roman" w:cs="Times New Roman"/>
          <w:sz w:val="24"/>
          <w:szCs w:val="24"/>
        </w:rPr>
        <w:t>r than 25</w:t>
      </w:r>
      <w:r w:rsidR="00CA5F48">
        <w:rPr>
          <w:rFonts w:ascii="Times New Roman" w:hAnsi="Times New Roman" w:cs="Times New Roman"/>
          <w:sz w:val="24"/>
          <w:szCs w:val="24"/>
        </w:rPr>
        <w:t>0 ha, while f</w:t>
      </w:r>
      <w:r w:rsidR="00595B0D">
        <w:rPr>
          <w:rFonts w:ascii="Times New Roman" w:hAnsi="Times New Roman" w:cs="Times New Roman"/>
          <w:sz w:val="24"/>
          <w:szCs w:val="24"/>
        </w:rPr>
        <w:t xml:space="preserve">or the </w:t>
      </w:r>
      <w:r w:rsidR="00542D0F">
        <w:rPr>
          <w:rFonts w:ascii="Times New Roman" w:hAnsi="Times New Roman" w:cs="Times New Roman"/>
          <w:sz w:val="24"/>
          <w:szCs w:val="24"/>
        </w:rPr>
        <w:t>Cub Complex</w:t>
      </w:r>
      <w:r w:rsidR="00595B0D">
        <w:rPr>
          <w:rFonts w:ascii="Times New Roman" w:hAnsi="Times New Roman" w:cs="Times New Roman"/>
          <w:sz w:val="24"/>
          <w:szCs w:val="24"/>
        </w:rPr>
        <w:t xml:space="preserve"> </w:t>
      </w:r>
      <w:r w:rsidR="004B6EDC">
        <w:rPr>
          <w:rFonts w:ascii="Times New Roman" w:hAnsi="Times New Roman" w:cs="Times New Roman"/>
          <w:sz w:val="24"/>
          <w:szCs w:val="24"/>
        </w:rPr>
        <w:t>only 24</w:t>
      </w:r>
      <w:r w:rsidR="00CA5F48">
        <w:rPr>
          <w:rFonts w:ascii="Times New Roman" w:hAnsi="Times New Roman" w:cs="Times New Roman"/>
          <w:sz w:val="24"/>
          <w:szCs w:val="24"/>
        </w:rPr>
        <w:t xml:space="preserve">% </w:t>
      </w:r>
      <w:r w:rsidR="00595B0D">
        <w:rPr>
          <w:rFonts w:ascii="Times New Roman" w:hAnsi="Times New Roman" w:cs="Times New Roman"/>
          <w:sz w:val="24"/>
          <w:szCs w:val="24"/>
        </w:rPr>
        <w:t>was</w:t>
      </w:r>
      <w:r w:rsidR="00CA5F48">
        <w:rPr>
          <w:rFonts w:ascii="Times New Roman" w:hAnsi="Times New Roman" w:cs="Times New Roman"/>
          <w:sz w:val="24"/>
          <w:szCs w:val="24"/>
        </w:rPr>
        <w:t xml:space="preserve"> in </w:t>
      </w:r>
      <w:r w:rsidR="00542D0F">
        <w:rPr>
          <w:rFonts w:ascii="Times New Roman" w:hAnsi="Times New Roman" w:cs="Times New Roman"/>
          <w:sz w:val="24"/>
          <w:szCs w:val="24"/>
        </w:rPr>
        <w:t xml:space="preserve">the &gt;250 ha class </w:t>
      </w:r>
      <w:r w:rsidR="00595B0D">
        <w:rPr>
          <w:rFonts w:ascii="Times New Roman" w:hAnsi="Times New Roman" w:cs="Times New Roman"/>
          <w:sz w:val="24"/>
          <w:szCs w:val="24"/>
        </w:rPr>
        <w:t xml:space="preserve">(Figure 1). </w:t>
      </w:r>
      <w:r w:rsidR="00CA5F48">
        <w:rPr>
          <w:rFonts w:ascii="Times New Roman" w:hAnsi="Times New Roman" w:cs="Times New Roman"/>
          <w:sz w:val="24"/>
          <w:szCs w:val="24"/>
        </w:rPr>
        <w:t>Furthermore, stand-replacing area was relatively evenly distributed among patch size classes for the Cub Complex, but heavily skewed for the Chips Fire (Figure</w:t>
      </w:r>
      <w:r w:rsidR="006E0B1E">
        <w:rPr>
          <w:rFonts w:ascii="Times New Roman" w:hAnsi="Times New Roman" w:cs="Times New Roman"/>
          <w:sz w:val="24"/>
          <w:szCs w:val="24"/>
        </w:rPr>
        <w:t xml:space="preserve"> 1</w:t>
      </w:r>
      <w:r w:rsidR="00CA5F48">
        <w:rPr>
          <w:rFonts w:ascii="Times New Roman" w:hAnsi="Times New Roman" w:cs="Times New Roman"/>
          <w:sz w:val="24"/>
          <w:szCs w:val="24"/>
        </w:rPr>
        <w:t>).</w:t>
      </w:r>
    </w:p>
    <w:p w14:paraId="5CDE5AFF" w14:textId="7E1A37FE" w:rsidR="00FB638F" w:rsidRDefault="00FB638F"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#Figure 1 approximately here#</w:t>
      </w:r>
    </w:p>
    <w:p w14:paraId="742A4761" w14:textId="2F557683" w:rsidR="006E5EB5" w:rsidRDefault="006E0B1E"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E7D05">
        <w:rPr>
          <w:rFonts w:ascii="Times New Roman" w:hAnsi="Times New Roman" w:cs="Times New Roman"/>
          <w:sz w:val="24"/>
          <w:szCs w:val="24"/>
        </w:rPr>
        <w:t>The potential impact of these different distributions of stand-replacing patch area</w:t>
      </w:r>
      <w:r w:rsidR="00CA5F48">
        <w:rPr>
          <w:rFonts w:ascii="Times New Roman" w:hAnsi="Times New Roman" w:cs="Times New Roman"/>
          <w:sz w:val="24"/>
          <w:szCs w:val="24"/>
        </w:rPr>
        <w:t xml:space="preserve"> on post-fire vegetation dynamics</w:t>
      </w:r>
      <w:r w:rsidR="006E7D05">
        <w:rPr>
          <w:rFonts w:ascii="Times New Roman" w:hAnsi="Times New Roman" w:cs="Times New Roman"/>
          <w:sz w:val="24"/>
          <w:szCs w:val="24"/>
        </w:rPr>
        <w:t xml:space="preserve"> </w:t>
      </w:r>
      <w:r w:rsidR="00CA5F48">
        <w:rPr>
          <w:rFonts w:ascii="Times New Roman" w:hAnsi="Times New Roman" w:cs="Times New Roman"/>
          <w:sz w:val="24"/>
          <w:szCs w:val="24"/>
        </w:rPr>
        <w:t xml:space="preserve">is </w:t>
      </w:r>
      <w:r>
        <w:rPr>
          <w:rFonts w:ascii="Times New Roman" w:hAnsi="Times New Roman" w:cs="Times New Roman"/>
          <w:sz w:val="24"/>
          <w:szCs w:val="24"/>
        </w:rPr>
        <w:t>significant. L</w:t>
      </w:r>
      <w:r w:rsidRPr="006E0B1E">
        <w:rPr>
          <w:rFonts w:ascii="Times New Roman" w:hAnsi="Times New Roman" w:cs="Times New Roman"/>
          <w:sz w:val="24"/>
          <w:szCs w:val="24"/>
        </w:rPr>
        <w:t xml:space="preserve">arge, contiguous </w:t>
      </w:r>
      <w:r w:rsidR="00005185">
        <w:rPr>
          <w:rFonts w:ascii="Times New Roman" w:hAnsi="Times New Roman" w:cs="Times New Roman"/>
          <w:sz w:val="24"/>
          <w:szCs w:val="24"/>
        </w:rPr>
        <w:t xml:space="preserve">and roundly-shaped </w:t>
      </w:r>
      <w:r w:rsidRPr="006E0B1E">
        <w:rPr>
          <w:rFonts w:ascii="Times New Roman" w:hAnsi="Times New Roman" w:cs="Times New Roman"/>
          <w:sz w:val="24"/>
          <w:szCs w:val="24"/>
        </w:rPr>
        <w:t xml:space="preserve">patches of tree mortality </w:t>
      </w:r>
      <w:r>
        <w:rPr>
          <w:rFonts w:ascii="Times New Roman" w:hAnsi="Times New Roman" w:cs="Times New Roman"/>
          <w:sz w:val="24"/>
          <w:szCs w:val="24"/>
        </w:rPr>
        <w:t>have much more “core” area</w:t>
      </w:r>
      <w:r w:rsidR="0091419A">
        <w:rPr>
          <w:rFonts w:ascii="Times New Roman" w:hAnsi="Times New Roman" w:cs="Times New Roman"/>
          <w:sz w:val="24"/>
          <w:szCs w:val="24"/>
        </w:rPr>
        <w:t>, which is the amount of stand-replacing area that remains greater than a given distance in from the patch edge</w:t>
      </w:r>
      <w:r w:rsidRPr="006E0B1E">
        <w:rPr>
          <w:rFonts w:ascii="Times New Roman" w:hAnsi="Times New Roman" w:cs="Times New Roman"/>
          <w:sz w:val="24"/>
          <w:szCs w:val="24"/>
        </w:rPr>
        <w:t xml:space="preserve"> </w:t>
      </w:r>
      <w:r w:rsidRPr="006E0B1E">
        <w:rPr>
          <w:rFonts w:ascii="Times New Roman" w:hAnsi="Times New Roman" w:cs="Times New Roman"/>
          <w:sz w:val="24"/>
          <w:szCs w:val="24"/>
        </w:rPr>
        <w:fldChar w:fldCharType="begin"/>
      </w:r>
      <w:r w:rsidR="0091419A">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Pr="006E0B1E">
        <w:rPr>
          <w:rFonts w:ascii="Times New Roman" w:hAnsi="Times New Roman" w:cs="Times New Roman"/>
          <w:sz w:val="24"/>
          <w:szCs w:val="24"/>
        </w:rPr>
        <w:fldChar w:fldCharType="separate"/>
      </w:r>
      <w:r w:rsidR="0091419A">
        <w:rPr>
          <w:rFonts w:ascii="Times New Roman" w:hAnsi="Times New Roman" w:cs="Times New Roman"/>
          <w:noProof/>
          <w:sz w:val="24"/>
          <w:szCs w:val="24"/>
        </w:rPr>
        <w:t>(Cansler and McKenzie 2014)</w:t>
      </w:r>
      <w:r w:rsidRPr="006E0B1E">
        <w:rPr>
          <w:rFonts w:ascii="Times New Roman" w:hAnsi="Times New Roman" w:cs="Times New Roman"/>
          <w:sz w:val="24"/>
          <w:szCs w:val="24"/>
        </w:rPr>
        <w:fldChar w:fldCharType="end"/>
      </w:r>
      <w:r w:rsidR="0091419A">
        <w:rPr>
          <w:rFonts w:ascii="Times New Roman" w:hAnsi="Times New Roman" w:cs="Times New Roman"/>
          <w:sz w:val="24"/>
          <w:szCs w:val="24"/>
        </w:rPr>
        <w:t>.</w:t>
      </w:r>
      <w:r>
        <w:rPr>
          <w:rFonts w:ascii="Times New Roman" w:hAnsi="Times New Roman" w:cs="Times New Roman"/>
          <w:sz w:val="24"/>
          <w:szCs w:val="24"/>
        </w:rPr>
        <w:t xml:space="preserve"> </w:t>
      </w:r>
      <w:r w:rsidR="0091419A">
        <w:rPr>
          <w:rFonts w:ascii="Times New Roman" w:hAnsi="Times New Roman" w:cs="Times New Roman"/>
          <w:sz w:val="24"/>
          <w:szCs w:val="24"/>
        </w:rPr>
        <w:t>S</w:t>
      </w:r>
      <w:r>
        <w:rPr>
          <w:rFonts w:ascii="Times New Roman" w:hAnsi="Times New Roman" w:cs="Times New Roman"/>
          <w:sz w:val="24"/>
          <w:szCs w:val="24"/>
        </w:rPr>
        <w:t xml:space="preserve">maller </w:t>
      </w:r>
      <w:r w:rsidR="00D427D2">
        <w:rPr>
          <w:rFonts w:ascii="Times New Roman" w:hAnsi="Times New Roman" w:cs="Times New Roman"/>
          <w:sz w:val="24"/>
          <w:szCs w:val="24"/>
        </w:rPr>
        <w:t xml:space="preserve">or elongated </w:t>
      </w:r>
      <w:r>
        <w:rPr>
          <w:rFonts w:ascii="Times New Roman" w:hAnsi="Times New Roman" w:cs="Times New Roman"/>
          <w:sz w:val="24"/>
          <w:szCs w:val="24"/>
        </w:rPr>
        <w:t>patches</w:t>
      </w:r>
      <w:r w:rsidR="0091419A">
        <w:rPr>
          <w:rFonts w:ascii="Times New Roman" w:hAnsi="Times New Roman" w:cs="Times New Roman"/>
          <w:sz w:val="24"/>
          <w:szCs w:val="24"/>
        </w:rPr>
        <w:t>, on the other hand,</w:t>
      </w:r>
      <w:r>
        <w:rPr>
          <w:rFonts w:ascii="Times New Roman" w:hAnsi="Times New Roman" w:cs="Times New Roman"/>
          <w:sz w:val="24"/>
          <w:szCs w:val="24"/>
        </w:rPr>
        <w:t xml:space="preserve"> have greater proportions of edge, and lesser distances-to-patch edge</w:t>
      </w:r>
      <w:r w:rsidRPr="006E0B1E">
        <w:rPr>
          <w:rFonts w:ascii="Times New Roman" w:hAnsi="Times New Roman" w:cs="Times New Roman"/>
          <w:sz w:val="24"/>
          <w:szCs w:val="24"/>
        </w:rPr>
        <w:t>.</w:t>
      </w:r>
      <w:r>
        <w:rPr>
          <w:rFonts w:ascii="Times New Roman" w:hAnsi="Times New Roman" w:cs="Times New Roman"/>
          <w:sz w:val="24"/>
          <w:szCs w:val="24"/>
        </w:rPr>
        <w:t xml:space="preserve"> For the Chips Fire</w:t>
      </w:r>
      <w:r w:rsidR="004B6EDC">
        <w:rPr>
          <w:rFonts w:ascii="Times New Roman" w:hAnsi="Times New Roman" w:cs="Times New Roman"/>
          <w:sz w:val="24"/>
          <w:szCs w:val="24"/>
        </w:rPr>
        <w:t>,</w:t>
      </w:r>
      <w:r>
        <w:rPr>
          <w:rFonts w:ascii="Times New Roman" w:hAnsi="Times New Roman" w:cs="Times New Roman"/>
          <w:sz w:val="24"/>
          <w:szCs w:val="24"/>
        </w:rPr>
        <w:t xml:space="preserve"> 33% of the stand-replacing patch area is &gt;120</w:t>
      </w:r>
      <w:r w:rsidR="006E7D05">
        <w:rPr>
          <w:rFonts w:ascii="Times New Roman" w:hAnsi="Times New Roman" w:cs="Times New Roman"/>
          <w:sz w:val="24"/>
          <w:szCs w:val="24"/>
        </w:rPr>
        <w:t xml:space="preserve"> m </w:t>
      </w:r>
      <w:r w:rsidR="00CA5F48">
        <w:rPr>
          <w:rFonts w:ascii="Times New Roman" w:hAnsi="Times New Roman" w:cs="Times New Roman"/>
          <w:sz w:val="24"/>
          <w:szCs w:val="24"/>
        </w:rPr>
        <w:t>from patch edges, compared to 1</w:t>
      </w:r>
      <w:r>
        <w:rPr>
          <w:rFonts w:ascii="Times New Roman" w:hAnsi="Times New Roman" w:cs="Times New Roman"/>
          <w:sz w:val="24"/>
          <w:szCs w:val="24"/>
        </w:rPr>
        <w:t>7</w:t>
      </w:r>
      <w:r w:rsidR="00CA5F48">
        <w:rPr>
          <w:rFonts w:ascii="Times New Roman" w:hAnsi="Times New Roman" w:cs="Times New Roman"/>
          <w:sz w:val="24"/>
          <w:szCs w:val="24"/>
        </w:rPr>
        <w:t xml:space="preserve">% for the </w:t>
      </w:r>
      <w:r>
        <w:rPr>
          <w:rFonts w:ascii="Times New Roman" w:hAnsi="Times New Roman" w:cs="Times New Roman"/>
          <w:sz w:val="24"/>
          <w:szCs w:val="24"/>
        </w:rPr>
        <w:t>Cub Complex</w:t>
      </w:r>
      <w:r w:rsidR="00CA5F48">
        <w:rPr>
          <w:rFonts w:ascii="Times New Roman" w:hAnsi="Times New Roman" w:cs="Times New Roman"/>
          <w:sz w:val="24"/>
          <w:szCs w:val="24"/>
        </w:rPr>
        <w:t xml:space="preserve"> (Figure S1</w:t>
      </w:r>
      <w:r w:rsidR="001A636B">
        <w:rPr>
          <w:rFonts w:ascii="Times New Roman" w:hAnsi="Times New Roman" w:cs="Times New Roman"/>
          <w:sz w:val="24"/>
          <w:szCs w:val="24"/>
        </w:rPr>
        <w:t>)</w:t>
      </w:r>
      <w:r>
        <w:rPr>
          <w:rFonts w:ascii="Times New Roman" w:hAnsi="Times New Roman" w:cs="Times New Roman"/>
          <w:sz w:val="24"/>
          <w:szCs w:val="24"/>
        </w:rPr>
        <w:t xml:space="preserve">. The significance of the 120 m threshold is that it exceeds the likely distance of seed dispersal for even the tallest </w:t>
      </w:r>
      <w:r w:rsidR="00D427D2">
        <w:rPr>
          <w:rFonts w:ascii="Times New Roman" w:hAnsi="Times New Roman" w:cs="Times New Roman"/>
          <w:sz w:val="24"/>
          <w:szCs w:val="24"/>
        </w:rPr>
        <w:t xml:space="preserve">mixed </w:t>
      </w:r>
      <w:r>
        <w:rPr>
          <w:rFonts w:ascii="Times New Roman" w:hAnsi="Times New Roman" w:cs="Times New Roman"/>
          <w:sz w:val="24"/>
          <w:szCs w:val="24"/>
        </w:rPr>
        <w:t>conifer</w:t>
      </w:r>
      <w:r w:rsidR="00DD0CAC">
        <w:rPr>
          <w:rFonts w:ascii="Times New Roman" w:hAnsi="Times New Roman" w:cs="Times New Roman"/>
          <w:sz w:val="24"/>
          <w:szCs w:val="24"/>
        </w:rPr>
        <w:t xml:space="preserve"> trees</w:t>
      </w:r>
      <w:r>
        <w:rPr>
          <w:rFonts w:ascii="Times New Roman" w:hAnsi="Times New Roman" w:cs="Times New Roman"/>
          <w:sz w:val="24"/>
          <w:szCs w:val="24"/>
        </w:rPr>
        <w:t xml:space="preserve"> in this area </w:t>
      </w:r>
      <w:r>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PFJlY051bT4xMDE2PC9SZWNOdW0+PERpc3BsYXlUZXh0PihNY0RvbmFsZCAxOTgwOyBDbGFyayBl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PFJlY051bT4xMDE2PC9SZWNOdW0+PERpc3BsYXlUZXh0PihNY0RvbmFsZCAxOTgwOyBDbGFyayBl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C55628">
        <w:rPr>
          <w:rFonts w:ascii="Times New Roman" w:hAnsi="Times New Roman" w:cs="Times New Roman"/>
          <w:noProof/>
          <w:sz w:val="24"/>
          <w:szCs w:val="24"/>
        </w:rPr>
        <w:t>(McDonald 1980; Clark et al. 1999)</w:t>
      </w:r>
      <w:r>
        <w:rPr>
          <w:rFonts w:ascii="Times New Roman" w:hAnsi="Times New Roman" w:cs="Times New Roman"/>
          <w:sz w:val="24"/>
          <w:szCs w:val="24"/>
        </w:rPr>
        <w:fldChar w:fldCharType="end"/>
      </w:r>
      <w:r w:rsidR="006F28E8">
        <w:rPr>
          <w:rFonts w:ascii="Times New Roman" w:hAnsi="Times New Roman" w:cs="Times New Roman"/>
          <w:sz w:val="24"/>
          <w:szCs w:val="24"/>
        </w:rPr>
        <w:t xml:space="preserve">. </w:t>
      </w:r>
      <w:r>
        <w:rPr>
          <w:rFonts w:ascii="Times New Roman" w:hAnsi="Times New Roman" w:cs="Times New Roman"/>
          <w:sz w:val="24"/>
          <w:szCs w:val="24"/>
        </w:rPr>
        <w:t xml:space="preserve">This means that a considerable amount of the stand-replacing area in the Chips Fire will likely be void of natural conifer regeneration for an extended period of time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&lt;EndNote&gt;&lt;Cite&gt;&lt;Author&gt;Collins&lt;/Author&gt;&lt;Year&gt;2013&lt;/Year&gt;&lt;RecNum&gt;1129&lt;/RecNum&gt;&lt;DisplayText&gt;(Collins and Roller 2013)&lt;/DisplayText&gt;&lt;record&gt;&lt;rec-number&gt;1129&lt;/rec-number&gt;&lt;foreign-keys&gt;&lt;key app="EN" db-id="tre00sewcs55d2e0szppfpa0paptvstsvzt9" timestamp="0"&gt;1129&lt;/key&gt;&lt;/foreign-keys&gt;&lt;ref-type name="Journal Article"&gt;17&lt;/ref-type&gt;&lt;contributors&gt;&lt;authors&gt;&lt;author&gt;Collins, B. M.&lt;/author&gt;&lt;author&gt;Roller, G. B.&lt;/author&gt;&lt;/authors&gt;&lt;/contributors&gt;&lt;titles&gt;&lt;title&gt;Early forest dynamics in stand-replacing fire patches in the northern Sierra Nevada, California, USA&lt;/title&gt;&lt;secondary-title&gt;Landscape Ecology&lt;/secondary-title&gt;&lt;alt-title&gt;Landscape Ecol.&lt;/alt-title&gt;&lt;short-title&gt;digital&lt;/short-title&gt;&lt;/titles&gt;&lt;periodical&gt;&lt;full-title&gt;Landscape Ecology&lt;/full-title&gt;&lt;abbr-1&gt;Landscape Ecol.&lt;/abbr-1&gt;&lt;/periodical&gt;&lt;alt-periodical&gt;&lt;full-title&gt;Landscape Ecology&lt;/full-title&gt;&lt;abbr-1&gt;Landscape Ecol.&lt;/abbr-1&gt;&lt;/alt-periodical&gt;&lt;pages&gt;1801-1813&lt;/pages&gt;&lt;volume&gt;28&lt;/volume&gt;&lt;number&gt;9&lt;/number&gt;&lt;dates&gt;&lt;year&gt;2013&lt;/year&gt;&lt;/dates&gt;&lt;urls&gt;&lt;/urls&gt;&lt;/record&gt;&lt;/Cite&gt;&lt;/EndNote&gt;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(Collins and Roller 2013)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595B0D">
        <w:rPr>
          <w:rFonts w:ascii="Times New Roman" w:hAnsi="Times New Roman" w:cs="Times New Roman"/>
          <w:sz w:val="24"/>
          <w:szCs w:val="24"/>
        </w:rPr>
        <w:t xml:space="preserve">While these different patterns </w:t>
      </w:r>
      <w:r>
        <w:rPr>
          <w:rFonts w:ascii="Times New Roman" w:hAnsi="Times New Roman" w:cs="Times New Roman"/>
          <w:sz w:val="24"/>
          <w:szCs w:val="24"/>
        </w:rPr>
        <w:t>may be related</w:t>
      </w:r>
      <w:r w:rsidR="00595B0D">
        <w:rPr>
          <w:rFonts w:ascii="Times New Roman" w:hAnsi="Times New Roman" w:cs="Times New Roman"/>
          <w:sz w:val="24"/>
          <w:szCs w:val="24"/>
        </w:rPr>
        <w:t xml:space="preserve"> </w:t>
      </w:r>
      <w:r w:rsidR="009602D6">
        <w:rPr>
          <w:rFonts w:ascii="Times New Roman" w:hAnsi="Times New Roman" w:cs="Times New Roman"/>
          <w:sz w:val="24"/>
          <w:szCs w:val="24"/>
        </w:rPr>
        <w:t xml:space="preserve">to </w:t>
      </w:r>
      <w:r w:rsidR="00595B0D">
        <w:rPr>
          <w:rFonts w:ascii="Times New Roman" w:hAnsi="Times New Roman" w:cs="Times New Roman"/>
          <w:sz w:val="24"/>
          <w:szCs w:val="24"/>
        </w:rPr>
        <w:t xml:space="preserve">the disparity in overall fire sizes (Chips: 30,898 ha; </w:t>
      </w:r>
      <w:r>
        <w:rPr>
          <w:rFonts w:ascii="Times New Roman" w:hAnsi="Times New Roman" w:cs="Times New Roman"/>
          <w:sz w:val="24"/>
          <w:szCs w:val="24"/>
        </w:rPr>
        <w:t>Cub</w:t>
      </w:r>
      <w:r w:rsidR="00595B0D">
        <w:rPr>
          <w:rFonts w:ascii="Times New Roman" w:hAnsi="Times New Roman" w:cs="Times New Roman"/>
          <w:sz w:val="24"/>
          <w:szCs w:val="24"/>
        </w:rPr>
        <w:t xml:space="preserve">: </w:t>
      </w:r>
      <w:r>
        <w:rPr>
          <w:rFonts w:ascii="Times New Roman" w:hAnsi="Times New Roman" w:cs="Times New Roman"/>
          <w:sz w:val="24"/>
          <w:szCs w:val="24"/>
        </w:rPr>
        <w:t>7940</w:t>
      </w:r>
      <w:r w:rsidR="00C3610F">
        <w:rPr>
          <w:rFonts w:ascii="Times New Roman" w:hAnsi="Times New Roman" w:cs="Times New Roman"/>
          <w:sz w:val="24"/>
          <w:szCs w:val="24"/>
        </w:rPr>
        <w:t xml:space="preserve"> ha)</w:t>
      </w:r>
      <w:r w:rsidR="00595B0D">
        <w:rPr>
          <w:rFonts w:ascii="Times New Roman" w:hAnsi="Times New Roman" w:cs="Times New Roman"/>
          <w:sz w:val="24"/>
          <w:szCs w:val="24"/>
        </w:rPr>
        <w:t>, they emphasize the importance in not only examining overall proportions of</w:t>
      </w:r>
      <w:r w:rsidR="001A636B">
        <w:rPr>
          <w:rFonts w:ascii="Times New Roman" w:hAnsi="Times New Roman" w:cs="Times New Roman"/>
          <w:sz w:val="24"/>
          <w:szCs w:val="24"/>
        </w:rPr>
        <w:t xml:space="preserve"> stand-replacing effects, but also examining</w:t>
      </w:r>
      <w:r w:rsidR="00595B0D">
        <w:rPr>
          <w:rFonts w:ascii="Times New Roman" w:hAnsi="Times New Roman" w:cs="Times New Roman"/>
          <w:sz w:val="24"/>
          <w:szCs w:val="24"/>
        </w:rPr>
        <w:t xml:space="preserve"> patch sizes and the distribution of area among patc</w:t>
      </w:r>
      <w:r w:rsidR="00005DD9">
        <w:rPr>
          <w:rFonts w:ascii="Times New Roman" w:hAnsi="Times New Roman" w:cs="Times New Roman"/>
          <w:sz w:val="24"/>
          <w:szCs w:val="24"/>
        </w:rPr>
        <w:t>h size classes.</w:t>
      </w:r>
    </w:p>
    <w:p w14:paraId="1501593D" w14:textId="5713F0F9" w:rsidR="00311753" w:rsidRPr="00311753" w:rsidRDefault="00311753" w:rsidP="00453394">
      <w:pPr>
        <w:spacing w:after="0" w:line="480" w:lineRule="auto"/>
        <w:rPr>
          <w:rFonts w:ascii="Times New Roman" w:hAnsi="Times New Roman" w:cs="Times New Roman"/>
          <w:b/>
          <w:sz w:val="24"/>
          <w:szCs w:val="24"/>
        </w:rPr>
      </w:pPr>
      <w:r w:rsidRPr="00311753">
        <w:rPr>
          <w:rFonts w:ascii="Times New Roman" w:hAnsi="Times New Roman" w:cs="Times New Roman"/>
          <w:b/>
          <w:sz w:val="24"/>
          <w:szCs w:val="24"/>
        </w:rPr>
        <w:t xml:space="preserve">Alternate </w:t>
      </w:r>
      <w:r w:rsidR="00D15BEC">
        <w:rPr>
          <w:rFonts w:ascii="Times New Roman" w:hAnsi="Times New Roman" w:cs="Times New Roman"/>
          <w:b/>
          <w:sz w:val="24"/>
          <w:szCs w:val="24"/>
        </w:rPr>
        <w:t>characterization of fire effects</w:t>
      </w:r>
    </w:p>
    <w:p w14:paraId="151BDBB4" w14:textId="78593462" w:rsidR="00EE1D80"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5DD9">
        <w:rPr>
          <w:rFonts w:ascii="Times New Roman" w:hAnsi="Times New Roman" w:cs="Times New Roman"/>
          <w:sz w:val="24"/>
          <w:szCs w:val="24"/>
        </w:rPr>
        <w:t xml:space="preserve">Building on the </w:t>
      </w:r>
      <w:r w:rsidR="000602E5">
        <w:rPr>
          <w:rFonts w:ascii="Times New Roman" w:hAnsi="Times New Roman" w:cs="Times New Roman"/>
          <w:sz w:val="24"/>
          <w:szCs w:val="24"/>
        </w:rPr>
        <w:t xml:space="preserve">ideas discussed </w:t>
      </w:r>
      <w:r w:rsidR="000C4471">
        <w:rPr>
          <w:rFonts w:ascii="Times New Roman" w:hAnsi="Times New Roman" w:cs="Times New Roman"/>
          <w:sz w:val="24"/>
          <w:szCs w:val="24"/>
        </w:rPr>
        <w:t>previously</w:t>
      </w:r>
      <w:r w:rsidR="00005DD9">
        <w:rPr>
          <w:rFonts w:ascii="Times New Roman" w:hAnsi="Times New Roman" w:cs="Times New Roman"/>
          <w:sz w:val="24"/>
          <w:szCs w:val="24"/>
        </w:rPr>
        <w:t>, we</w:t>
      </w:r>
      <w:r w:rsidR="00A53B80" w:rsidRPr="00A53B80">
        <w:rPr>
          <w:rFonts w:ascii="Times New Roman" w:hAnsi="Times New Roman" w:cs="Times New Roman"/>
          <w:sz w:val="24"/>
          <w:szCs w:val="24"/>
        </w:rPr>
        <w:t xml:space="preserve"> sought to develop a more robust method for </w:t>
      </w:r>
      <w:r w:rsidR="00A53B80">
        <w:rPr>
          <w:rFonts w:ascii="Times New Roman" w:hAnsi="Times New Roman" w:cs="Times New Roman"/>
          <w:sz w:val="24"/>
          <w:szCs w:val="24"/>
        </w:rPr>
        <w:t>characterizing spatial distributions of stand-replacing patch area. Our intent was to derive a quantitative measure of these distributions that did not r</w:t>
      </w:r>
      <w:r w:rsidR="00154D99">
        <w:rPr>
          <w:rFonts w:ascii="Times New Roman" w:hAnsi="Times New Roman" w:cs="Times New Roman"/>
          <w:sz w:val="24"/>
          <w:szCs w:val="24"/>
        </w:rPr>
        <w:t>ely on binning data in to patch-</w:t>
      </w:r>
      <w:r w:rsidR="00A53B80">
        <w:rPr>
          <w:rFonts w:ascii="Times New Roman" w:hAnsi="Times New Roman" w:cs="Times New Roman"/>
          <w:sz w:val="24"/>
          <w:szCs w:val="24"/>
        </w:rPr>
        <w:t xml:space="preserve">size classes </w:t>
      </w:r>
      <w:r w:rsidR="00154D99">
        <w:rPr>
          <w:rFonts w:ascii="Times New Roman" w:hAnsi="Times New Roman" w:cs="Times New Roman"/>
          <w:sz w:val="24"/>
          <w:szCs w:val="24"/>
        </w:rPr>
        <w:t>(Figure 1) or distance-to-patch-</w:t>
      </w:r>
      <w:r w:rsidR="00A53B80">
        <w:rPr>
          <w:rFonts w:ascii="Times New Roman" w:hAnsi="Times New Roman" w:cs="Times New Roman"/>
          <w:sz w:val="24"/>
          <w:szCs w:val="24"/>
        </w:rPr>
        <w:t>edge classes (Figure S1), to allow for robust comparisons between individual fires or sets of fires. We constructed</w:t>
      </w:r>
      <w:r w:rsidR="000602E5">
        <w:rPr>
          <w:rFonts w:ascii="Times New Roman" w:hAnsi="Times New Roman" w:cs="Times New Roman"/>
          <w:sz w:val="24"/>
          <w:szCs w:val="24"/>
        </w:rPr>
        <w:t xml:space="preserve"> a </w:t>
      </w:r>
      <w:r w:rsidR="00005185">
        <w:rPr>
          <w:rFonts w:ascii="Times New Roman" w:hAnsi="Times New Roman" w:cs="Times New Roman"/>
          <w:sz w:val="24"/>
          <w:szCs w:val="24"/>
        </w:rPr>
        <w:t>mathematical</w:t>
      </w:r>
      <w:r w:rsidR="000602E5">
        <w:rPr>
          <w:rFonts w:ascii="Times New Roman" w:hAnsi="Times New Roman" w:cs="Times New Roman"/>
          <w:sz w:val="24"/>
          <w:szCs w:val="24"/>
        </w:rPr>
        <w:t xml:space="preserve"> model to </w:t>
      </w:r>
      <w:r w:rsidR="00005185">
        <w:rPr>
          <w:rFonts w:ascii="Times New Roman" w:hAnsi="Times New Roman" w:cs="Times New Roman"/>
          <w:sz w:val="24"/>
          <w:szCs w:val="24"/>
        </w:rPr>
        <w:t>describe the relationship between</w:t>
      </w:r>
      <w:r w:rsidR="000602E5">
        <w:rPr>
          <w:rFonts w:ascii="Times New Roman" w:hAnsi="Times New Roman" w:cs="Times New Roman"/>
          <w:sz w:val="24"/>
          <w:szCs w:val="24"/>
        </w:rPr>
        <w:t xml:space="preserve"> stand-replacing patch area</w:t>
      </w:r>
      <w:r w:rsidR="00005185">
        <w:rPr>
          <w:rFonts w:ascii="Times New Roman" w:hAnsi="Times New Roman" w:cs="Times New Roman"/>
          <w:sz w:val="24"/>
          <w:szCs w:val="24"/>
        </w:rPr>
        <w:t xml:space="preserve"> and distance from </w:t>
      </w:r>
      <w:r w:rsidR="004B6EDC">
        <w:rPr>
          <w:rFonts w:ascii="Times New Roman" w:hAnsi="Times New Roman" w:cs="Times New Roman"/>
          <w:sz w:val="24"/>
          <w:szCs w:val="24"/>
        </w:rPr>
        <w:t>patch edge</w:t>
      </w:r>
      <w:r w:rsidR="000602E5">
        <w:rPr>
          <w:rFonts w:ascii="Times New Roman" w:hAnsi="Times New Roman" w:cs="Times New Roman"/>
          <w:sz w:val="24"/>
          <w:szCs w:val="24"/>
        </w:rPr>
        <w:t xml:space="preserve">. </w:t>
      </w:r>
      <w:r w:rsidR="00D259AA">
        <w:rPr>
          <w:rFonts w:ascii="Times New Roman" w:hAnsi="Times New Roman" w:cs="Times New Roman"/>
          <w:sz w:val="24"/>
          <w:szCs w:val="24"/>
        </w:rPr>
        <w:t>Rather than simply plot</w:t>
      </w:r>
      <w:r w:rsidR="005F536C">
        <w:rPr>
          <w:rFonts w:ascii="Times New Roman" w:hAnsi="Times New Roman" w:cs="Times New Roman"/>
          <w:sz w:val="24"/>
          <w:szCs w:val="24"/>
        </w:rPr>
        <w:t>ting</w:t>
      </w:r>
      <w:r w:rsidR="00D259AA">
        <w:rPr>
          <w:rFonts w:ascii="Times New Roman" w:hAnsi="Times New Roman" w:cs="Times New Roman"/>
          <w:sz w:val="24"/>
          <w:szCs w:val="24"/>
        </w:rPr>
        <w:t xml:space="preserve"> distributions of stand-repl</w:t>
      </w:r>
      <w:r w:rsidR="0091419A">
        <w:rPr>
          <w:rFonts w:ascii="Times New Roman" w:hAnsi="Times New Roman" w:cs="Times New Roman"/>
          <w:sz w:val="24"/>
          <w:szCs w:val="24"/>
        </w:rPr>
        <w:t>acing area by patch size class</w:t>
      </w:r>
      <w:r w:rsidR="00D259AA">
        <w:rPr>
          <w:rFonts w:ascii="Times New Roman" w:hAnsi="Times New Roman" w:cs="Times New Roman"/>
          <w:sz w:val="24"/>
          <w:szCs w:val="24"/>
        </w:rPr>
        <w:t>, we sought a more process-based characterization of these very different c</w:t>
      </w:r>
      <w:r w:rsidR="005C60F1">
        <w:rPr>
          <w:rFonts w:ascii="Times New Roman" w:hAnsi="Times New Roman" w:cs="Times New Roman"/>
          <w:sz w:val="24"/>
          <w:szCs w:val="24"/>
        </w:rPr>
        <w:t xml:space="preserve">onfigurations. Given the importance of </w:t>
      </w:r>
      <w:r w:rsidR="00D259AA">
        <w:rPr>
          <w:rFonts w:ascii="Times New Roman" w:hAnsi="Times New Roman" w:cs="Times New Roman"/>
          <w:sz w:val="24"/>
          <w:szCs w:val="24"/>
        </w:rPr>
        <w:t>seed dispersal</w:t>
      </w:r>
      <w:r w:rsidR="005C60F1">
        <w:rPr>
          <w:rFonts w:ascii="Times New Roman" w:hAnsi="Times New Roman" w:cs="Times New Roman"/>
          <w:sz w:val="24"/>
          <w:szCs w:val="24"/>
        </w:rPr>
        <w:t xml:space="preserve"> from live trees (outside of stand-replacing patches) in many conifer-dominated forests</w:t>
      </w:r>
      <w:r w:rsidR="00EE1D80">
        <w:rPr>
          <w:rFonts w:ascii="Times New Roman" w:hAnsi="Times New Roman" w:cs="Times New Roman"/>
          <w:sz w:val="24"/>
          <w:szCs w:val="24"/>
        </w:rPr>
        <w:t>,</w:t>
      </w:r>
      <w:r w:rsidR="00D259AA">
        <w:rPr>
          <w:rFonts w:ascii="Times New Roman" w:hAnsi="Times New Roman" w:cs="Times New Roman"/>
          <w:sz w:val="24"/>
          <w:szCs w:val="24"/>
        </w:rPr>
        <w:t xml:space="preserve"> we </w:t>
      </w:r>
      <w:r w:rsidR="00EE1D80">
        <w:rPr>
          <w:rFonts w:ascii="Times New Roman" w:hAnsi="Times New Roman" w:cs="Times New Roman"/>
          <w:sz w:val="24"/>
          <w:szCs w:val="24"/>
        </w:rPr>
        <w:t>focused</w:t>
      </w:r>
      <w:r w:rsidR="00D259AA">
        <w:rPr>
          <w:rFonts w:ascii="Times New Roman" w:hAnsi="Times New Roman" w:cs="Times New Roman"/>
          <w:sz w:val="24"/>
          <w:szCs w:val="24"/>
        </w:rPr>
        <w:t xml:space="preserve"> on distance-to-patch-edge</w:t>
      </w:r>
      <w:r w:rsidR="00EE1D80">
        <w:rPr>
          <w:rFonts w:ascii="Times New Roman" w:hAnsi="Times New Roman" w:cs="Times New Roman"/>
          <w:sz w:val="24"/>
          <w:szCs w:val="24"/>
        </w:rPr>
        <w:t xml:space="preserve"> as </w:t>
      </w:r>
      <w:r w:rsidR="004B6EDC">
        <w:rPr>
          <w:rFonts w:ascii="Times New Roman" w:hAnsi="Times New Roman" w:cs="Times New Roman"/>
          <w:sz w:val="24"/>
          <w:szCs w:val="24"/>
        </w:rPr>
        <w:t>an important</w:t>
      </w:r>
      <w:r w:rsidR="00EE1D80">
        <w:rPr>
          <w:rFonts w:ascii="Times New Roman" w:hAnsi="Times New Roman" w:cs="Times New Roman"/>
          <w:sz w:val="24"/>
          <w:szCs w:val="24"/>
        </w:rPr>
        <w:t xml:space="preserve"> variable</w:t>
      </w:r>
      <w:r w:rsidR="004B6EDC">
        <w:rPr>
          <w:rFonts w:ascii="Times New Roman" w:hAnsi="Times New Roman" w:cs="Times New Roman"/>
          <w:sz w:val="24"/>
          <w:szCs w:val="24"/>
        </w:rPr>
        <w:t xml:space="preserve"> influencing post-fire vegetation dynamics</w:t>
      </w:r>
      <w:r w:rsidR="00D259AA">
        <w:rPr>
          <w:rFonts w:ascii="Times New Roman" w:hAnsi="Times New Roman" w:cs="Times New Roman"/>
          <w:sz w:val="24"/>
          <w:szCs w:val="24"/>
        </w:rPr>
        <w:t xml:space="preserve">. </w:t>
      </w:r>
      <w:r w:rsidR="0091419A">
        <w:rPr>
          <w:rFonts w:ascii="Times New Roman" w:hAnsi="Times New Roman" w:cs="Times New Roman"/>
          <w:sz w:val="24"/>
          <w:szCs w:val="24"/>
        </w:rPr>
        <w:t>The concept of</w:t>
      </w:r>
      <w:r w:rsidR="004B52E3">
        <w:rPr>
          <w:rFonts w:ascii="Times New Roman" w:hAnsi="Times New Roman" w:cs="Times New Roman"/>
          <w:sz w:val="24"/>
          <w:szCs w:val="24"/>
        </w:rPr>
        <w:t xml:space="preserve"> </w:t>
      </w:r>
      <w:r w:rsidR="00EE1D80">
        <w:rPr>
          <w:rFonts w:ascii="Times New Roman" w:hAnsi="Times New Roman" w:cs="Times New Roman"/>
          <w:sz w:val="24"/>
          <w:szCs w:val="24"/>
        </w:rPr>
        <w:t>“</w:t>
      </w:r>
      <w:r w:rsidR="004B52E3">
        <w:rPr>
          <w:rFonts w:ascii="Times New Roman" w:hAnsi="Times New Roman" w:cs="Times New Roman"/>
          <w:sz w:val="24"/>
          <w:szCs w:val="24"/>
        </w:rPr>
        <w:t>c</w:t>
      </w:r>
      <w:r w:rsidR="00EE1D80">
        <w:rPr>
          <w:rFonts w:ascii="Times New Roman" w:hAnsi="Times New Roman" w:cs="Times New Roman"/>
          <w:sz w:val="24"/>
          <w:szCs w:val="24"/>
        </w:rPr>
        <w:t>ore patch area”</w:t>
      </w:r>
      <w:r w:rsidR="0091419A">
        <w:rPr>
          <w:rFonts w:ascii="Times New Roman" w:hAnsi="Times New Roman" w:cs="Times New Roman"/>
          <w:sz w:val="24"/>
          <w:szCs w:val="24"/>
        </w:rPr>
        <w:t xml:space="preserve"> is one approach that can address this</w:t>
      </w:r>
      <w:r w:rsidR="004B52E3">
        <w:rPr>
          <w:rFonts w:ascii="Times New Roman" w:hAnsi="Times New Roman" w:cs="Times New Roman"/>
          <w:sz w:val="24"/>
          <w:szCs w:val="24"/>
        </w:rPr>
        <w:t xml:space="preserve">. However, core patch area </w:t>
      </w:r>
      <w:r w:rsidR="005B08CD">
        <w:rPr>
          <w:rFonts w:ascii="Times New Roman" w:hAnsi="Times New Roman" w:cs="Times New Roman"/>
          <w:sz w:val="24"/>
          <w:szCs w:val="24"/>
        </w:rPr>
        <w:t>is a binary classification that depends on a single distance threshold</w:t>
      </w:r>
      <w:r w:rsidR="004B52E3">
        <w:rPr>
          <w:rFonts w:ascii="Times New Roman" w:hAnsi="Times New Roman" w:cs="Times New Roman"/>
          <w:sz w:val="24"/>
          <w:szCs w:val="24"/>
        </w:rPr>
        <w:t xml:space="preserve">. We extend this concept to describe </w:t>
      </w:r>
      <w:r w:rsidR="000C4471">
        <w:rPr>
          <w:rFonts w:ascii="Times New Roman" w:hAnsi="Times New Roman" w:cs="Times New Roman"/>
          <w:sz w:val="24"/>
          <w:szCs w:val="24"/>
        </w:rPr>
        <w:t>the</w:t>
      </w:r>
      <w:r w:rsidR="005B08CD">
        <w:rPr>
          <w:rFonts w:ascii="Times New Roman" w:hAnsi="Times New Roman" w:cs="Times New Roman"/>
          <w:sz w:val="24"/>
          <w:szCs w:val="24"/>
        </w:rPr>
        <w:t xml:space="preserve"> continuous</w:t>
      </w:r>
      <w:r w:rsidR="0091419A">
        <w:rPr>
          <w:rFonts w:ascii="Times New Roman" w:hAnsi="Times New Roman" w:cs="Times New Roman"/>
          <w:sz w:val="24"/>
          <w:szCs w:val="24"/>
        </w:rPr>
        <w:t xml:space="preserve"> relationship between </w:t>
      </w:r>
      <w:r w:rsidR="004B52E3">
        <w:rPr>
          <w:rFonts w:ascii="Times New Roman" w:hAnsi="Times New Roman" w:cs="Times New Roman"/>
          <w:sz w:val="24"/>
          <w:szCs w:val="24"/>
        </w:rPr>
        <w:t xml:space="preserve">the proportion </w:t>
      </w:r>
      <w:r w:rsidR="0091419A">
        <w:rPr>
          <w:rFonts w:ascii="Times New Roman" w:hAnsi="Times New Roman" w:cs="Times New Roman"/>
          <w:sz w:val="24"/>
          <w:szCs w:val="24"/>
        </w:rPr>
        <w:t>of total</w:t>
      </w:r>
      <w:r w:rsidR="004B52E3">
        <w:rPr>
          <w:rFonts w:ascii="Times New Roman" w:hAnsi="Times New Roman" w:cs="Times New Roman"/>
          <w:sz w:val="24"/>
          <w:szCs w:val="24"/>
        </w:rPr>
        <w:t xml:space="preserve"> </w:t>
      </w:r>
      <w:r w:rsidR="00153C84">
        <w:rPr>
          <w:rFonts w:ascii="Times New Roman" w:hAnsi="Times New Roman" w:cs="Times New Roman"/>
          <w:sz w:val="24"/>
          <w:szCs w:val="24"/>
        </w:rPr>
        <w:t>stand-replacing</w:t>
      </w:r>
      <w:r w:rsidR="0091419A">
        <w:rPr>
          <w:rFonts w:ascii="Times New Roman" w:hAnsi="Times New Roman" w:cs="Times New Roman"/>
          <w:sz w:val="24"/>
          <w:szCs w:val="24"/>
        </w:rPr>
        <w:t xml:space="preserve"> </w:t>
      </w:r>
      <w:r w:rsidR="005B08CD">
        <w:rPr>
          <w:rFonts w:ascii="Times New Roman" w:hAnsi="Times New Roman" w:cs="Times New Roman"/>
          <w:sz w:val="24"/>
          <w:szCs w:val="24"/>
        </w:rPr>
        <w:t xml:space="preserve">patch </w:t>
      </w:r>
      <w:r w:rsidR="0091419A">
        <w:rPr>
          <w:rFonts w:ascii="Times New Roman" w:hAnsi="Times New Roman" w:cs="Times New Roman"/>
          <w:sz w:val="24"/>
          <w:szCs w:val="24"/>
        </w:rPr>
        <w:t xml:space="preserve">area </w:t>
      </w:r>
      <w:r w:rsidR="005B08CD">
        <w:rPr>
          <w:rFonts w:ascii="Times New Roman" w:hAnsi="Times New Roman" w:cs="Times New Roman"/>
          <w:sz w:val="24"/>
          <w:szCs w:val="24"/>
        </w:rPr>
        <w:t xml:space="preserve">and </w:t>
      </w:r>
      <w:r w:rsidR="0091419A">
        <w:rPr>
          <w:rFonts w:ascii="Times New Roman" w:hAnsi="Times New Roman" w:cs="Times New Roman"/>
          <w:sz w:val="24"/>
          <w:szCs w:val="24"/>
        </w:rPr>
        <w:t>an</w:t>
      </w:r>
      <w:r w:rsidR="004B52E3">
        <w:rPr>
          <w:rFonts w:ascii="Times New Roman" w:hAnsi="Times New Roman" w:cs="Times New Roman"/>
          <w:sz w:val="24"/>
          <w:szCs w:val="24"/>
        </w:rPr>
        <w:t xml:space="preserve"> inter</w:t>
      </w:r>
      <w:r w:rsidR="0091419A">
        <w:rPr>
          <w:rFonts w:ascii="Times New Roman" w:hAnsi="Times New Roman" w:cs="Times New Roman"/>
          <w:sz w:val="24"/>
          <w:szCs w:val="24"/>
        </w:rPr>
        <w:t>ior</w:t>
      </w:r>
      <w:r w:rsidR="004B52E3">
        <w:rPr>
          <w:rFonts w:ascii="Times New Roman" w:hAnsi="Times New Roman" w:cs="Times New Roman"/>
          <w:sz w:val="24"/>
          <w:szCs w:val="24"/>
        </w:rPr>
        <w:t xml:space="preserve"> buffer distance applied to </w:t>
      </w:r>
      <w:r w:rsidR="0091419A">
        <w:rPr>
          <w:rFonts w:ascii="Times New Roman" w:hAnsi="Times New Roman" w:cs="Times New Roman"/>
          <w:sz w:val="24"/>
          <w:szCs w:val="24"/>
        </w:rPr>
        <w:t>stand-replacing patches</w:t>
      </w:r>
      <w:r w:rsidR="004B52E3">
        <w:rPr>
          <w:rFonts w:ascii="Times New Roman" w:hAnsi="Times New Roman" w:cs="Times New Roman"/>
          <w:sz w:val="24"/>
          <w:szCs w:val="24"/>
        </w:rPr>
        <w:t xml:space="preserve">. The proportion of original </w:t>
      </w:r>
      <w:r w:rsidR="009A1166">
        <w:rPr>
          <w:rFonts w:ascii="Times New Roman" w:hAnsi="Times New Roman" w:cs="Times New Roman"/>
          <w:sz w:val="24"/>
          <w:szCs w:val="24"/>
        </w:rPr>
        <w:t>stand-replacing</w:t>
      </w:r>
      <w:r w:rsidR="004B52E3">
        <w:rPr>
          <w:rFonts w:ascii="Times New Roman" w:hAnsi="Times New Roman" w:cs="Times New Roman"/>
          <w:sz w:val="24"/>
          <w:szCs w:val="24"/>
        </w:rPr>
        <w:t xml:space="preserve"> area remaining</w:t>
      </w:r>
      <w:r w:rsidR="00153C84">
        <w:rPr>
          <w:rFonts w:ascii="Times New Roman" w:hAnsi="Times New Roman" w:cs="Times New Roman"/>
          <w:sz w:val="24"/>
          <w:szCs w:val="24"/>
        </w:rPr>
        <w:t xml:space="preserve"> within a given internal buffer distance</w:t>
      </w:r>
      <w:r w:rsidR="004B52E3">
        <w:rPr>
          <w:rFonts w:ascii="Times New Roman" w:hAnsi="Times New Roman" w:cs="Times New Roman"/>
          <w:sz w:val="24"/>
          <w:szCs w:val="24"/>
        </w:rPr>
        <w:t xml:space="preserve"> is necessarily</w:t>
      </w:r>
      <w:r w:rsidR="00153C84">
        <w:rPr>
          <w:rFonts w:ascii="Times New Roman" w:hAnsi="Times New Roman" w:cs="Times New Roman"/>
          <w:sz w:val="24"/>
          <w:szCs w:val="24"/>
        </w:rPr>
        <w:t xml:space="preserve"> bounded between 1 and 0 inclusive, equaling 1 when the internal buffer distance is zero (as all the original patch area remains), and equaling 0 when the internal buffer distance is equal to the maximum distance to edge within the largest patch. This relationship can be approximated for multiple irregularly shaped patches by a modified logistic function: </w:t>
      </w:r>
    </w:p>
    <w:p w14:paraId="643CA812" w14:textId="7D540777" w:rsidR="00153C84" w:rsidRDefault="00153C84" w:rsidP="00153C84">
      <w:pPr>
        <w:spacing w:after="0" w:line="480" w:lineRule="auto"/>
        <w:ind w:left="2160" w:firstLine="720"/>
        <w:jc w:val="right"/>
        <w:rPr>
          <w:rFonts w:ascii="Times New Roman" w:hAnsi="Times New Roman" w:cs="Times New Roman"/>
          <w:sz w:val="24"/>
          <w:szCs w:val="24"/>
        </w:rPr>
      </w:pPr>
      <m:oMath>
        <m:r>
          <w:rPr>
            <w:rFonts w:ascii="Cambria Math" w:hAnsi="Cambria Math" w:cs="Times New Roman"/>
            <w:sz w:val="32"/>
            <w:szCs w:val="32"/>
          </w:rPr>
          <m:t xml:space="preserve">P ~ </m:t>
        </m:r>
        <m:f>
          <m:fPr>
            <m:ctrlPr>
              <w:rPr>
                <w:rFonts w:ascii="Cambria Math" w:hAnsi="Cambria Math" w:cs="Times New Roman"/>
                <w:i/>
                <w:sz w:val="32"/>
                <w:szCs w:val="32"/>
              </w:rPr>
            </m:ctrlPr>
          </m:fPr>
          <m:num>
            <m:r>
              <w:rPr>
                <w:rFonts w:ascii="Cambria Math" w:hAnsi="Cambria Math" w:cs="Times New Roman"/>
                <w:sz w:val="32"/>
                <w:szCs w:val="32"/>
              </w:rPr>
              <m:t>1</m:t>
            </m:r>
          </m:num>
          <m:den>
            <m:sSup>
              <m:sSupPr>
                <m:ctrlPr>
                  <w:rPr>
                    <w:rFonts w:ascii="Cambria Math" w:hAnsi="Cambria Math" w:cs="Times New Roman"/>
                    <w:i/>
                    <w:sz w:val="32"/>
                    <w:szCs w:val="32"/>
                  </w:rPr>
                </m:ctrlPr>
              </m:sSupPr>
              <m:e>
                <m:r>
                  <w:rPr>
                    <w:rFonts w:ascii="Cambria Math" w:hAnsi="Cambria Math" w:cs="Times New Roman"/>
                    <w:sz w:val="32"/>
                    <w:szCs w:val="32"/>
                  </w:rPr>
                  <m:t>10</m:t>
                </m:r>
              </m:e>
              <m:sup>
                <m:r>
                  <w:rPr>
                    <w:rFonts w:ascii="Cambria Math" w:hAnsi="Cambria Math" w:cs="Times New Roman"/>
                    <w:sz w:val="32"/>
                    <w:szCs w:val="32"/>
                  </w:rPr>
                  <m:t>SDC*Dist</m:t>
                </m:r>
              </m:sup>
            </m:sSup>
          </m:den>
        </m:f>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(Eq. 1)</w:t>
      </w:r>
    </w:p>
    <w:p w14:paraId="66DC7224" w14:textId="6A418FAB" w:rsidR="00EE1D80" w:rsidRPr="00E633A0" w:rsidRDefault="00153C84" w:rsidP="00453394">
      <w:pPr>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r>
          <w:rPr>
            <w:rFonts w:ascii="Cambria Math" w:hAnsi="Cambria Math" w:cs="Times New Roman"/>
            <w:sz w:val="24"/>
            <w:szCs w:val="24"/>
          </w:rPr>
          <m:t>P</m:t>
        </m:r>
      </m:oMath>
      <w:r>
        <w:rPr>
          <w:rFonts w:ascii="Times New Roman" w:eastAsiaTheme="minorEastAsia" w:hAnsi="Times New Roman" w:cs="Times New Roman"/>
          <w:sz w:val="24"/>
          <w:szCs w:val="24"/>
        </w:rPr>
        <w:t xml:space="preserve"> is the proportion of the </w:t>
      </w:r>
      <w:ins w:id="2" w:author="Jens Stevens" w:date="2017-04-30T21:10:00Z">
        <w:r w:rsidR="00A4579C">
          <w:rPr>
            <w:rFonts w:ascii="Times New Roman" w:eastAsiaTheme="minorEastAsia" w:hAnsi="Times New Roman" w:cs="Times New Roman"/>
            <w:sz w:val="24"/>
            <w:szCs w:val="24"/>
          </w:rPr>
          <w:t xml:space="preserve">total </w:t>
        </w:r>
      </w:ins>
      <w:r>
        <w:rPr>
          <w:rFonts w:ascii="Times New Roman" w:eastAsiaTheme="minorEastAsia" w:hAnsi="Times New Roman" w:cs="Times New Roman"/>
          <w:sz w:val="24"/>
          <w:szCs w:val="24"/>
        </w:rPr>
        <w:t>original stand-replacing area,</w:t>
      </w:r>
      <w:r w:rsidR="00A8722E">
        <w:rPr>
          <w:rFonts w:ascii="Times New Roman" w:eastAsiaTheme="minorEastAsia" w:hAnsi="Times New Roman" w:cs="Times New Roman"/>
          <w:sz w:val="24"/>
          <w:szCs w:val="24"/>
        </w:rPr>
        <w:t xml:space="preserve"> </w:t>
      </w:r>
      <w:proofErr w:type="spellStart"/>
      <w:r w:rsidR="00A8722E" w:rsidRPr="00831E03">
        <w:rPr>
          <w:rFonts w:ascii="Times New Roman" w:eastAsiaTheme="minorEastAsia" w:hAnsi="Times New Roman" w:cs="Times New Roman"/>
          <w:i/>
          <w:sz w:val="24"/>
          <w:szCs w:val="24"/>
        </w:rPr>
        <w:t>Dist</w:t>
      </w:r>
      <w:proofErr w:type="spellEnd"/>
      <w:r>
        <w:rPr>
          <w:rFonts w:ascii="Times New Roman" w:eastAsiaTheme="minorEastAsia" w:hAnsi="Times New Roman" w:cs="Times New Roman"/>
          <w:sz w:val="24"/>
          <w:szCs w:val="24"/>
        </w:rPr>
        <w:t xml:space="preserve"> is the internal buffer distance</w:t>
      </w:r>
      <w:r w:rsidR="000C4471">
        <w:rPr>
          <w:rFonts w:ascii="Times New Roman" w:eastAsiaTheme="minorEastAsia" w:hAnsi="Times New Roman" w:cs="Times New Roman"/>
          <w:sz w:val="24"/>
          <w:szCs w:val="24"/>
        </w:rPr>
        <w:t xml:space="preserve"> (m)</w:t>
      </w:r>
      <w:r>
        <w:rPr>
          <w:rFonts w:ascii="Times New Roman" w:eastAsiaTheme="minorEastAsia" w:hAnsi="Times New Roman" w:cs="Times New Roman"/>
          <w:sz w:val="24"/>
          <w:szCs w:val="24"/>
        </w:rPr>
        <w:t>, and</w:t>
      </w:r>
      <w:r w:rsidR="00A8722E">
        <w:rPr>
          <w:rFonts w:ascii="Times New Roman" w:eastAsiaTheme="minorEastAsia" w:hAnsi="Times New Roman" w:cs="Times New Roman"/>
          <w:sz w:val="24"/>
          <w:szCs w:val="24"/>
        </w:rPr>
        <w:t xml:space="preserve"> SDC</w:t>
      </w:r>
      <w:r>
        <w:rPr>
          <w:rFonts w:ascii="Times New Roman" w:eastAsiaTheme="minorEastAsia" w:hAnsi="Times New Roman" w:cs="Times New Roman"/>
          <w:sz w:val="24"/>
          <w:szCs w:val="24"/>
        </w:rPr>
        <w:t xml:space="preserve"> a free parameter that describes the shape of the relationship which we call the </w:t>
      </w:r>
      <w:r w:rsidR="003C16F0">
        <w:rPr>
          <w:rFonts w:ascii="Times New Roman" w:eastAsiaTheme="minorEastAsia" w:hAnsi="Times New Roman" w:cs="Times New Roman"/>
          <w:i/>
          <w:sz w:val="24"/>
          <w:szCs w:val="24"/>
        </w:rPr>
        <w:t>stand-replacing d</w:t>
      </w:r>
      <w:r>
        <w:rPr>
          <w:rFonts w:ascii="Times New Roman" w:eastAsiaTheme="minorEastAsia" w:hAnsi="Times New Roman" w:cs="Times New Roman"/>
          <w:i/>
          <w:sz w:val="24"/>
          <w:szCs w:val="24"/>
        </w:rPr>
        <w:t>ecay coefficient</w:t>
      </w:r>
      <w:r>
        <w:rPr>
          <w:rFonts w:ascii="Times New Roman" w:eastAsiaTheme="minorEastAsia" w:hAnsi="Times New Roman" w:cs="Times New Roman"/>
          <w:sz w:val="24"/>
          <w:szCs w:val="24"/>
        </w:rPr>
        <w:t>. Larger values of</w:t>
      </w:r>
      <w:r w:rsidR="003C16F0">
        <w:rPr>
          <w:rFonts w:ascii="Times New Roman" w:eastAsiaTheme="minorEastAsia" w:hAnsi="Times New Roman" w:cs="Times New Roman"/>
          <w:sz w:val="24"/>
          <w:szCs w:val="24"/>
        </w:rPr>
        <w:t xml:space="preserve"> SDC describe a</w:t>
      </w:r>
      <w:r>
        <w:rPr>
          <w:rFonts w:ascii="Times New Roman" w:eastAsiaTheme="minorEastAsia" w:hAnsi="Times New Roman" w:cs="Times New Roman"/>
          <w:sz w:val="24"/>
          <w:szCs w:val="24"/>
        </w:rPr>
        <w:t xml:space="preserve"> more rapidly decaying </w:t>
      </w:r>
      <w:r w:rsidR="00E633A0">
        <w:rPr>
          <w:rFonts w:ascii="Times New Roman" w:eastAsiaTheme="minorEastAsia" w:hAnsi="Times New Roman" w:cs="Times New Roman"/>
          <w:sz w:val="24"/>
          <w:szCs w:val="24"/>
        </w:rPr>
        <w:lastRenderedPageBreak/>
        <w:t xml:space="preserve">proportional </w:t>
      </w:r>
      <w:r>
        <w:rPr>
          <w:rFonts w:ascii="Times New Roman" w:eastAsiaTheme="minorEastAsia" w:hAnsi="Times New Roman" w:cs="Times New Roman"/>
          <w:sz w:val="24"/>
          <w:szCs w:val="24"/>
        </w:rPr>
        <w:t>patch area</w:t>
      </w:r>
      <w:r w:rsidR="003C16F0">
        <w:rPr>
          <w:rFonts w:ascii="Times New Roman" w:eastAsiaTheme="minorEastAsia" w:hAnsi="Times New Roman" w:cs="Times New Roman"/>
          <w:sz w:val="24"/>
          <w:szCs w:val="24"/>
        </w:rPr>
        <w:t>, while smaller values of SDC</w:t>
      </w:r>
      <w:r w:rsidR="00E633A0">
        <w:rPr>
          <w:rFonts w:ascii="Times New Roman" w:eastAsiaTheme="minorEastAsia" w:hAnsi="Times New Roman" w:cs="Times New Roman"/>
          <w:i/>
          <w:sz w:val="24"/>
          <w:szCs w:val="24"/>
        </w:rPr>
        <w:t xml:space="preserve"> </w:t>
      </w:r>
      <w:r w:rsidR="00E633A0">
        <w:rPr>
          <w:rFonts w:ascii="Times New Roman" w:eastAsiaTheme="minorEastAsia" w:hAnsi="Times New Roman" w:cs="Times New Roman"/>
          <w:sz w:val="24"/>
          <w:szCs w:val="24"/>
        </w:rPr>
        <w:t>describe more slowly decaying proportional patch area.</w:t>
      </w:r>
    </w:p>
    <w:p w14:paraId="598B9D83" w14:textId="54CF11F0" w:rsidR="00D96D0F" w:rsidRDefault="00E633A0"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To illustrate this relationship, we generated four hypothetical scenarios of stand-replacing patches with identical areas and proportions of the landscape (Figure 2A-D). Each scenario had 1000 ha of area in stand-replacing patches, but scenario A had 1024 </w:t>
      </w:r>
      <w:r w:rsidR="00DE3088">
        <w:rPr>
          <w:rFonts w:ascii="Times New Roman" w:hAnsi="Times New Roman" w:cs="Times New Roman"/>
          <w:sz w:val="24"/>
          <w:szCs w:val="24"/>
        </w:rPr>
        <w:t>circular patches of 0.98</w:t>
      </w:r>
      <w:r>
        <w:rPr>
          <w:rFonts w:ascii="Times New Roman" w:hAnsi="Times New Roman" w:cs="Times New Roman"/>
          <w:sz w:val="24"/>
          <w:szCs w:val="24"/>
        </w:rPr>
        <w:t xml:space="preserve"> ha each, scenario B had 100 patches of 10 ha each, scenario C had 9 patches of 111</w:t>
      </w:r>
      <w:r w:rsidR="00DE3088">
        <w:rPr>
          <w:rFonts w:ascii="Times New Roman" w:hAnsi="Times New Roman" w:cs="Times New Roman"/>
          <w:sz w:val="24"/>
          <w:szCs w:val="24"/>
        </w:rPr>
        <w:t>.11</w:t>
      </w:r>
      <w:r>
        <w:rPr>
          <w:rFonts w:ascii="Times New Roman" w:hAnsi="Times New Roman" w:cs="Times New Roman"/>
          <w:sz w:val="24"/>
          <w:szCs w:val="24"/>
        </w:rPr>
        <w:t xml:space="preserve"> ha each, and scenario D had 1 patch o</w:t>
      </w:r>
      <w:r w:rsidR="00BE67EF">
        <w:rPr>
          <w:rFonts w:ascii="Times New Roman" w:hAnsi="Times New Roman" w:cs="Times New Roman"/>
          <w:sz w:val="24"/>
          <w:szCs w:val="24"/>
        </w:rPr>
        <w:t xml:space="preserve">f 1000 ha. </w:t>
      </w:r>
      <w:ins w:id="3" w:author="Jens Stevens" w:date="2017-04-30T21:12:00Z">
        <w:r w:rsidR="007B5E53">
          <w:rPr>
            <w:rFonts w:ascii="Times New Roman" w:hAnsi="Times New Roman" w:cs="Times New Roman"/>
            <w:sz w:val="24"/>
            <w:szCs w:val="24"/>
          </w:rPr>
          <w:t xml:space="preserve">We buffered each patch internally in 10-m increments and recalculated </w:t>
        </w:r>
        <w:r w:rsidR="007B5E53">
          <w:rPr>
            <w:rFonts w:ascii="Times New Roman" w:hAnsi="Times New Roman" w:cs="Times New Roman"/>
            <w:i/>
            <w:sz w:val="24"/>
            <w:szCs w:val="24"/>
          </w:rPr>
          <w:t>P</w:t>
        </w:r>
        <w:r w:rsidR="007B5E53">
          <w:rPr>
            <w:rFonts w:ascii="Times New Roman" w:hAnsi="Times New Roman" w:cs="Times New Roman"/>
            <w:sz w:val="24"/>
            <w:szCs w:val="24"/>
          </w:rPr>
          <w:t xml:space="preserve"> </w:t>
        </w:r>
      </w:ins>
      <w:ins w:id="4" w:author="Jens Stevens" w:date="2017-04-30T21:13:00Z">
        <w:r w:rsidR="007B5E53">
          <w:rPr>
            <w:rFonts w:ascii="Times New Roman" w:hAnsi="Times New Roman" w:cs="Times New Roman"/>
            <w:sz w:val="24"/>
            <w:szCs w:val="24"/>
          </w:rPr>
          <w:t>at each interval, and then estimated SDC</w:t>
        </w:r>
      </w:ins>
      <w:ins w:id="5" w:author="Jens Stevens" w:date="2017-04-30T21:14:00Z">
        <w:r w:rsidR="007B5E53">
          <w:rPr>
            <w:rFonts w:ascii="Times New Roman" w:hAnsi="Times New Roman" w:cs="Times New Roman"/>
            <w:sz w:val="24"/>
            <w:szCs w:val="24"/>
          </w:rPr>
          <w:t xml:space="preserve"> for each scenario</w:t>
        </w:r>
      </w:ins>
      <w:ins w:id="6" w:author="Jens Stevens" w:date="2017-04-30T21:13:00Z">
        <w:r w:rsidR="007B5E53">
          <w:rPr>
            <w:rFonts w:ascii="Times New Roman" w:hAnsi="Times New Roman" w:cs="Times New Roman"/>
            <w:sz w:val="24"/>
            <w:szCs w:val="24"/>
          </w:rPr>
          <w:t xml:space="preserve"> using non-linear least squares estimation</w:t>
        </w:r>
      </w:ins>
      <w:ins w:id="7" w:author="Jens Stevens" w:date="2017-04-30T21:14:00Z">
        <w:r w:rsidR="007B5E53">
          <w:rPr>
            <w:rFonts w:ascii="Times New Roman" w:hAnsi="Times New Roman" w:cs="Times New Roman"/>
            <w:sz w:val="24"/>
            <w:szCs w:val="24"/>
          </w:rPr>
          <w:t xml:space="preserve"> in</w:t>
        </w:r>
      </w:ins>
      <w:ins w:id="8" w:author="Jens Stevens" w:date="2017-04-30T21:12:00Z">
        <w:r w:rsidR="007B5E53">
          <w:rPr>
            <w:rFonts w:ascii="Times New Roman" w:hAnsi="Times New Roman" w:cs="Times New Roman"/>
            <w:sz w:val="24"/>
            <w:szCs w:val="24"/>
          </w:rPr>
          <w:t xml:space="preserve"> </w:t>
        </w:r>
      </w:ins>
      <w:ins w:id="9" w:author="Jens Stevens" w:date="2017-04-30T21:14:00Z">
        <w:r w:rsidR="007B5E53">
          <w:rPr>
            <w:rFonts w:ascii="Times New Roman" w:hAnsi="Times New Roman" w:cs="Times New Roman"/>
            <w:sz w:val="24"/>
            <w:szCs w:val="24"/>
          </w:rPr>
          <w:t xml:space="preserve">R. </w:t>
        </w:r>
      </w:ins>
      <w:r w:rsidR="00BE67EF">
        <w:rPr>
          <w:rFonts w:ascii="Times New Roman" w:hAnsi="Times New Roman" w:cs="Times New Roman"/>
          <w:sz w:val="24"/>
          <w:szCs w:val="24"/>
        </w:rPr>
        <w:t xml:space="preserve">The fitted values of SDC </w:t>
      </w:r>
      <w:r>
        <w:rPr>
          <w:rFonts w:ascii="Times New Roman" w:hAnsi="Times New Roman" w:cs="Times New Roman"/>
          <w:sz w:val="24"/>
          <w:szCs w:val="24"/>
        </w:rPr>
        <w:t>were 0.</w:t>
      </w:r>
      <w:r w:rsidR="00E6797E">
        <w:rPr>
          <w:rFonts w:ascii="Times New Roman" w:hAnsi="Times New Roman" w:cs="Times New Roman"/>
          <w:sz w:val="24"/>
          <w:szCs w:val="24"/>
        </w:rPr>
        <w:t>0</w:t>
      </w:r>
      <w:r>
        <w:rPr>
          <w:rFonts w:ascii="Times New Roman" w:hAnsi="Times New Roman" w:cs="Times New Roman"/>
          <w:sz w:val="24"/>
          <w:szCs w:val="24"/>
        </w:rPr>
        <w:t>219, 0.</w:t>
      </w:r>
      <w:r w:rsidR="00E6797E">
        <w:rPr>
          <w:rFonts w:ascii="Times New Roman" w:hAnsi="Times New Roman" w:cs="Times New Roman"/>
          <w:sz w:val="24"/>
          <w:szCs w:val="24"/>
        </w:rPr>
        <w:t>0</w:t>
      </w:r>
      <w:r>
        <w:rPr>
          <w:rFonts w:ascii="Times New Roman" w:hAnsi="Times New Roman" w:cs="Times New Roman"/>
          <w:sz w:val="24"/>
          <w:szCs w:val="24"/>
        </w:rPr>
        <w:t>068, 0.002</w:t>
      </w:r>
      <w:r w:rsidR="00E6797E">
        <w:rPr>
          <w:rFonts w:ascii="Times New Roman" w:hAnsi="Times New Roman" w:cs="Times New Roman"/>
          <w:sz w:val="24"/>
          <w:szCs w:val="24"/>
        </w:rPr>
        <w:t>0</w:t>
      </w:r>
      <w:r>
        <w:rPr>
          <w:rFonts w:ascii="Times New Roman" w:hAnsi="Times New Roman" w:cs="Times New Roman"/>
          <w:sz w:val="24"/>
          <w:szCs w:val="24"/>
        </w:rPr>
        <w:t>, and 0.0006 for scenarios A-D, respectively. Thi</w:t>
      </w:r>
      <w:r w:rsidR="00E6797E">
        <w:rPr>
          <w:rFonts w:ascii="Times New Roman" w:hAnsi="Times New Roman" w:cs="Times New Roman"/>
          <w:sz w:val="24"/>
          <w:szCs w:val="24"/>
        </w:rPr>
        <w:t>s translates to predictions of the</w:t>
      </w:r>
      <w:r>
        <w:rPr>
          <w:rFonts w:ascii="Times New Roman" w:hAnsi="Times New Roman" w:cs="Times New Roman"/>
          <w:sz w:val="24"/>
          <w:szCs w:val="24"/>
        </w:rPr>
        <w:t xml:space="preserve"> </w:t>
      </w:r>
      <w:r w:rsidR="0061368A">
        <w:rPr>
          <w:rFonts w:ascii="Times New Roman" w:hAnsi="Times New Roman" w:cs="Times New Roman"/>
          <w:sz w:val="24"/>
          <w:szCs w:val="24"/>
        </w:rPr>
        <w:t>original</w:t>
      </w:r>
      <w:r>
        <w:rPr>
          <w:rFonts w:ascii="Times New Roman" w:hAnsi="Times New Roman" w:cs="Times New Roman"/>
          <w:sz w:val="24"/>
          <w:szCs w:val="24"/>
        </w:rPr>
        <w:t xml:space="preserve"> </w:t>
      </w:r>
      <w:r w:rsidR="0061368A">
        <w:rPr>
          <w:rFonts w:ascii="Times New Roman" w:hAnsi="Times New Roman" w:cs="Times New Roman"/>
          <w:sz w:val="24"/>
          <w:szCs w:val="24"/>
        </w:rPr>
        <w:t>stand</w:t>
      </w:r>
      <w:r w:rsidR="00422DA9">
        <w:rPr>
          <w:rFonts w:ascii="Times New Roman" w:hAnsi="Times New Roman" w:cs="Times New Roman"/>
          <w:sz w:val="24"/>
          <w:szCs w:val="24"/>
        </w:rPr>
        <w:t>-</w:t>
      </w:r>
      <w:r w:rsidR="0061368A">
        <w:rPr>
          <w:rFonts w:ascii="Times New Roman" w:hAnsi="Times New Roman" w:cs="Times New Roman"/>
          <w:sz w:val="24"/>
          <w:szCs w:val="24"/>
        </w:rPr>
        <w:t>replacing</w:t>
      </w:r>
      <w:r>
        <w:rPr>
          <w:rFonts w:ascii="Times New Roman" w:hAnsi="Times New Roman" w:cs="Times New Roman"/>
          <w:sz w:val="24"/>
          <w:szCs w:val="24"/>
        </w:rPr>
        <w:t xml:space="preserve"> area greater than 120m from the patch edge </w:t>
      </w:r>
      <w:r w:rsidR="00E6797E" w:rsidRPr="00E6797E">
        <w:rPr>
          <w:rFonts w:ascii="Times New Roman" w:hAnsi="Times New Roman" w:cs="Times New Roman"/>
          <w:sz w:val="24"/>
          <w:szCs w:val="24"/>
        </w:rPr>
        <w:t>of &lt;0.01%, 15%, 58% and 85% for scenarios A-D, respectively</w:t>
      </w:r>
      <w:r w:rsidR="0061368A">
        <w:rPr>
          <w:rFonts w:ascii="Times New Roman" w:hAnsi="Times New Roman" w:cs="Times New Roman"/>
          <w:sz w:val="24"/>
          <w:szCs w:val="24"/>
        </w:rPr>
        <w:t xml:space="preserve">. </w:t>
      </w:r>
      <w:r w:rsidR="00BE67EF">
        <w:rPr>
          <w:rFonts w:ascii="Times New Roman" w:hAnsi="Times New Roman" w:cs="Times New Roman"/>
          <w:sz w:val="24"/>
          <w:szCs w:val="24"/>
        </w:rPr>
        <w:t xml:space="preserve">SDC </w:t>
      </w:r>
      <w:r w:rsidR="0061368A">
        <w:rPr>
          <w:rFonts w:ascii="Times New Roman" w:hAnsi="Times New Roman" w:cs="Times New Roman"/>
          <w:sz w:val="24"/>
          <w:szCs w:val="24"/>
        </w:rPr>
        <w:t xml:space="preserve">does not capture the complete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a large enough distance because the modified logistic function does not go to zero, but it is a very good approximation of the rate of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increasing distance from edge, which is the value of ecological importance. </w:t>
      </w:r>
      <w:r w:rsidR="00923E84">
        <w:rPr>
          <w:rFonts w:ascii="Times New Roman" w:hAnsi="Times New Roman" w:cs="Times New Roman"/>
          <w:sz w:val="24"/>
          <w:szCs w:val="24"/>
        </w:rPr>
        <w:t>In addition, SDC</w:t>
      </w:r>
      <w:r w:rsidR="0061368A">
        <w:rPr>
          <w:rFonts w:ascii="Times New Roman" w:hAnsi="Times New Roman" w:cs="Times New Roman"/>
          <w:sz w:val="24"/>
          <w:szCs w:val="24"/>
        </w:rPr>
        <w:t xml:space="preserve"> </w:t>
      </w:r>
      <w:r w:rsidR="001630AC">
        <w:rPr>
          <w:rFonts w:ascii="Times New Roman" w:hAnsi="Times New Roman" w:cs="Times New Roman"/>
          <w:sz w:val="24"/>
          <w:szCs w:val="24"/>
        </w:rPr>
        <w:t xml:space="preserve">appears to distinguish among </w:t>
      </w:r>
      <w:r w:rsidR="003F0BD3">
        <w:rPr>
          <w:rFonts w:ascii="Times New Roman" w:hAnsi="Times New Roman" w:cs="Times New Roman"/>
          <w:sz w:val="24"/>
          <w:szCs w:val="24"/>
        </w:rPr>
        <w:t xml:space="preserve">the </w:t>
      </w:r>
      <w:r w:rsidR="001630AC">
        <w:rPr>
          <w:rFonts w:ascii="Times New Roman" w:hAnsi="Times New Roman" w:cs="Times New Roman"/>
          <w:sz w:val="24"/>
          <w:szCs w:val="24"/>
        </w:rPr>
        <w:t xml:space="preserve">configurations with </w:t>
      </w:r>
      <w:r w:rsidR="003F0BD3">
        <w:rPr>
          <w:rFonts w:ascii="Times New Roman" w:hAnsi="Times New Roman" w:cs="Times New Roman"/>
          <w:sz w:val="24"/>
          <w:szCs w:val="24"/>
        </w:rPr>
        <w:t>intermediate sized patches</w:t>
      </w:r>
      <w:r w:rsidR="001630AC">
        <w:rPr>
          <w:rFonts w:ascii="Times New Roman" w:hAnsi="Times New Roman" w:cs="Times New Roman"/>
          <w:sz w:val="24"/>
          <w:szCs w:val="24"/>
        </w:rPr>
        <w:t xml:space="preserve"> (Figure 2</w:t>
      </w:r>
      <w:r w:rsidR="00C16180">
        <w:rPr>
          <w:rFonts w:ascii="Times New Roman" w:hAnsi="Times New Roman" w:cs="Times New Roman"/>
          <w:sz w:val="24"/>
          <w:szCs w:val="24"/>
        </w:rPr>
        <w:t>B and 2C</w:t>
      </w:r>
      <w:r w:rsidR="001630AC">
        <w:rPr>
          <w:rFonts w:ascii="Times New Roman" w:hAnsi="Times New Roman" w:cs="Times New Roman"/>
          <w:sz w:val="24"/>
          <w:szCs w:val="24"/>
        </w:rPr>
        <w:t>)</w:t>
      </w:r>
      <w:r w:rsidR="00C16180">
        <w:rPr>
          <w:rFonts w:ascii="Times New Roman" w:hAnsi="Times New Roman" w:cs="Times New Roman"/>
          <w:sz w:val="24"/>
          <w:szCs w:val="24"/>
        </w:rPr>
        <w:t>, with corresponding intermediate</w:t>
      </w:r>
      <w:r w:rsidR="00BE67EF">
        <w:rPr>
          <w:rFonts w:ascii="Times New Roman" w:hAnsi="Times New Roman" w:cs="Times New Roman"/>
          <w:sz w:val="24"/>
          <w:szCs w:val="24"/>
        </w:rPr>
        <w:t xml:space="preserve"> SDC </w:t>
      </w:r>
      <w:r w:rsidR="00C16180">
        <w:rPr>
          <w:rFonts w:ascii="Times New Roman" w:hAnsi="Times New Roman" w:cs="Times New Roman"/>
          <w:sz w:val="24"/>
          <w:szCs w:val="24"/>
        </w:rPr>
        <w:t>values (Figure 2E)</w:t>
      </w:r>
      <w:r w:rsidR="003F0BD3">
        <w:rPr>
          <w:rFonts w:ascii="Times New Roman" w:hAnsi="Times New Roman" w:cs="Times New Roman"/>
          <w:sz w:val="24"/>
          <w:szCs w:val="24"/>
        </w:rPr>
        <w:t>.</w:t>
      </w:r>
      <w:r w:rsidR="00C16180" w:rsidRPr="00C16180">
        <w:rPr>
          <w:rFonts w:ascii="Times New Roman" w:hAnsi="Times New Roman" w:cs="Times New Roman"/>
          <w:sz w:val="24"/>
          <w:szCs w:val="24"/>
        </w:rPr>
        <w:t xml:space="preserve"> </w:t>
      </w:r>
      <w:r w:rsidR="00C16180">
        <w:rPr>
          <w:rFonts w:ascii="Times New Roman" w:hAnsi="Times New Roman" w:cs="Times New Roman"/>
          <w:sz w:val="24"/>
          <w:szCs w:val="24"/>
        </w:rPr>
        <w:t>The interpretation of these different distributions is that flatter curves depict greater proportions of stand-replacing area at larger distances from “green” forest edge.</w:t>
      </w:r>
      <w:r w:rsidR="00684107" w:rsidRPr="00684107">
        <w:rPr>
          <w:rFonts w:ascii="Times New Roman" w:hAnsi="Times New Roman" w:cs="Times New Roman"/>
          <w:sz w:val="24"/>
          <w:szCs w:val="24"/>
        </w:rPr>
        <w:t xml:space="preserve"> A similar example varying patch shape from elongated to round would display a similar difference in distributions, where rounder shapes </w:t>
      </w:r>
      <w:r w:rsidR="001D0027">
        <w:rPr>
          <w:rFonts w:ascii="Times New Roman" w:hAnsi="Times New Roman" w:cs="Times New Roman"/>
          <w:sz w:val="24"/>
          <w:szCs w:val="24"/>
        </w:rPr>
        <w:t xml:space="preserve">or simpler patch edges </w:t>
      </w:r>
      <w:r w:rsidR="00684107" w:rsidRPr="00684107">
        <w:rPr>
          <w:rFonts w:ascii="Times New Roman" w:hAnsi="Times New Roman" w:cs="Times New Roman"/>
          <w:sz w:val="24"/>
          <w:szCs w:val="24"/>
        </w:rPr>
        <w:t>that have larger distances to forest edge would have flatter curves than would more elongated patches</w:t>
      </w:r>
      <w:r w:rsidR="001D0027">
        <w:rPr>
          <w:rFonts w:ascii="Times New Roman" w:hAnsi="Times New Roman" w:cs="Times New Roman"/>
          <w:sz w:val="24"/>
          <w:szCs w:val="24"/>
        </w:rPr>
        <w:t xml:space="preserve"> or patches with more complex edges</w:t>
      </w:r>
      <w:r w:rsidR="00684107">
        <w:rPr>
          <w:rFonts w:ascii="Times New Roman" w:hAnsi="Times New Roman" w:cs="Times New Roman"/>
          <w:sz w:val="24"/>
          <w:szCs w:val="24"/>
        </w:rPr>
        <w:t xml:space="preserve"> (Figure 3).</w:t>
      </w:r>
    </w:p>
    <w:p w14:paraId="16743A92" w14:textId="01A8021C" w:rsidR="00FB638F" w:rsidRDefault="00FB638F"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t>#Figure 2 approximately here#</w:t>
      </w:r>
    </w:p>
    <w:p w14:paraId="107053B3" w14:textId="36B6E699" w:rsidR="00FB638F" w:rsidRDefault="00FB638F"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#Figure 3 approximately here#</w:t>
      </w:r>
    </w:p>
    <w:p w14:paraId="5C2682EE" w14:textId="6AE9BA69" w:rsidR="00311753"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BE5B05">
        <w:rPr>
          <w:rFonts w:ascii="Times New Roman" w:hAnsi="Times New Roman" w:cs="Times New Roman"/>
          <w:sz w:val="24"/>
          <w:szCs w:val="24"/>
        </w:rPr>
        <w:t xml:space="preserve">We </w:t>
      </w:r>
      <w:del w:id="10" w:author="Jens Stevens" w:date="2017-04-30T21:16:00Z">
        <w:r w:rsidR="00BE5B05" w:rsidDel="007B5E53">
          <w:rPr>
            <w:rFonts w:ascii="Times New Roman" w:hAnsi="Times New Roman" w:cs="Times New Roman"/>
            <w:sz w:val="24"/>
            <w:szCs w:val="24"/>
          </w:rPr>
          <w:delText xml:space="preserve">tested </w:delText>
        </w:r>
      </w:del>
      <w:ins w:id="11" w:author="Jens Stevens" w:date="2017-04-30T21:16:00Z">
        <w:r w:rsidR="007B5E53">
          <w:rPr>
            <w:rFonts w:ascii="Times New Roman" w:hAnsi="Times New Roman" w:cs="Times New Roman"/>
            <w:sz w:val="24"/>
            <w:szCs w:val="24"/>
          </w:rPr>
          <w:t xml:space="preserve">illustrate </w:t>
        </w:r>
      </w:ins>
      <w:r w:rsidR="00BE5B05">
        <w:rPr>
          <w:rFonts w:ascii="Times New Roman" w:hAnsi="Times New Roman" w:cs="Times New Roman"/>
          <w:sz w:val="24"/>
          <w:szCs w:val="24"/>
        </w:rPr>
        <w:t>the application of this approach with two actual wild</w:t>
      </w:r>
      <w:r w:rsidR="00005DD9">
        <w:rPr>
          <w:rFonts w:ascii="Times New Roman" w:hAnsi="Times New Roman" w:cs="Times New Roman"/>
          <w:sz w:val="24"/>
          <w:szCs w:val="24"/>
        </w:rPr>
        <w:t xml:space="preserve">fires. </w:t>
      </w:r>
      <w:r w:rsidR="00955DF0">
        <w:rPr>
          <w:rFonts w:ascii="Times New Roman" w:hAnsi="Times New Roman" w:cs="Times New Roman"/>
          <w:sz w:val="24"/>
          <w:szCs w:val="24"/>
        </w:rPr>
        <w:t xml:space="preserve">Because of the potential influence of total fire size on stand-replacing proportion and patch sizes </w:t>
      </w:r>
      <w:r w:rsidR="00955DF0">
        <w:rPr>
          <w:rFonts w:ascii="Times New Roman" w:hAnsi="Times New Roman" w:cs="Times New Roman"/>
          <w:sz w:val="24"/>
          <w:szCs w:val="24"/>
        </w:rPr>
        <w:fldChar w:fldCharType="begin"/>
      </w:r>
      <w:r w:rsidR="00955DF0">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00955DF0">
        <w:rPr>
          <w:rFonts w:ascii="Times New Roman" w:hAnsi="Times New Roman" w:cs="Times New Roman"/>
          <w:sz w:val="24"/>
          <w:szCs w:val="24"/>
        </w:rPr>
        <w:fldChar w:fldCharType="separate"/>
      </w:r>
      <w:r w:rsidR="00955DF0">
        <w:rPr>
          <w:rFonts w:ascii="Times New Roman" w:hAnsi="Times New Roman" w:cs="Times New Roman"/>
          <w:noProof/>
          <w:sz w:val="24"/>
          <w:szCs w:val="24"/>
        </w:rPr>
        <w:t>(Cansler and McKenzie 2014)</w:t>
      </w:r>
      <w:r w:rsidR="00955DF0">
        <w:rPr>
          <w:rFonts w:ascii="Times New Roman" w:hAnsi="Times New Roman" w:cs="Times New Roman"/>
          <w:sz w:val="24"/>
          <w:szCs w:val="24"/>
        </w:rPr>
        <w:fldChar w:fldCharType="end"/>
      </w:r>
      <w:r w:rsidR="00005DD9">
        <w:rPr>
          <w:rFonts w:ascii="Times New Roman" w:hAnsi="Times New Roman" w:cs="Times New Roman"/>
          <w:sz w:val="24"/>
          <w:szCs w:val="24"/>
        </w:rPr>
        <w:t xml:space="preserve"> we chose a pair of </w:t>
      </w:r>
      <w:r w:rsidR="00923E84">
        <w:rPr>
          <w:rFonts w:ascii="Times New Roman" w:hAnsi="Times New Roman" w:cs="Times New Roman"/>
          <w:sz w:val="24"/>
          <w:szCs w:val="24"/>
        </w:rPr>
        <w:t xml:space="preserve">similarly sized </w:t>
      </w:r>
      <w:r w:rsidR="00005DD9">
        <w:rPr>
          <w:rFonts w:ascii="Times New Roman" w:hAnsi="Times New Roman" w:cs="Times New Roman"/>
          <w:sz w:val="24"/>
          <w:szCs w:val="24"/>
        </w:rPr>
        <w:t>fires</w:t>
      </w:r>
      <w:r w:rsidR="00DE3088">
        <w:rPr>
          <w:rFonts w:ascii="Times New Roman" w:hAnsi="Times New Roman" w:cs="Times New Roman"/>
          <w:sz w:val="24"/>
          <w:szCs w:val="24"/>
        </w:rPr>
        <w:t xml:space="preserve"> (~5000 ha)</w:t>
      </w:r>
      <w:r w:rsidR="00955DF0">
        <w:rPr>
          <w:rFonts w:ascii="Times New Roman" w:hAnsi="Times New Roman" w:cs="Times New Roman"/>
          <w:sz w:val="24"/>
          <w:szCs w:val="24"/>
        </w:rPr>
        <w:t xml:space="preserve"> to compare stand-replacing area at different distances to patch edge. These fires, </w:t>
      </w:r>
      <w:r w:rsidR="00DE3088">
        <w:rPr>
          <w:rFonts w:ascii="Times New Roman" w:hAnsi="Times New Roman" w:cs="Times New Roman"/>
          <w:sz w:val="24"/>
          <w:szCs w:val="24"/>
        </w:rPr>
        <w:t xml:space="preserve">the </w:t>
      </w:r>
      <w:r w:rsidR="00955DF0">
        <w:rPr>
          <w:rFonts w:ascii="Times New Roman" w:hAnsi="Times New Roman" w:cs="Times New Roman"/>
          <w:sz w:val="24"/>
          <w:szCs w:val="24"/>
        </w:rPr>
        <w:t xml:space="preserve">1987 East Fire and </w:t>
      </w:r>
      <w:r w:rsidR="00DE3088">
        <w:rPr>
          <w:rFonts w:ascii="Times New Roman" w:hAnsi="Times New Roman" w:cs="Times New Roman"/>
          <w:sz w:val="24"/>
          <w:szCs w:val="24"/>
        </w:rPr>
        <w:t xml:space="preserve">the </w:t>
      </w:r>
      <w:r w:rsidR="00955DF0">
        <w:rPr>
          <w:rFonts w:ascii="Times New Roman" w:hAnsi="Times New Roman" w:cs="Times New Roman"/>
          <w:sz w:val="24"/>
          <w:szCs w:val="24"/>
        </w:rPr>
        <w:t xml:space="preserve">2008 Caribou Fire, occurred in the Klamath region </w:t>
      </w:r>
      <w:r w:rsidR="00542D0F">
        <w:rPr>
          <w:rFonts w:ascii="Times New Roman" w:hAnsi="Times New Roman" w:cs="Times New Roman"/>
          <w:sz w:val="24"/>
          <w:szCs w:val="24"/>
        </w:rPr>
        <w:t>of northwestern California,</w:t>
      </w:r>
      <w:r w:rsidR="008A1433">
        <w:rPr>
          <w:rFonts w:ascii="Times New Roman" w:hAnsi="Times New Roman" w:cs="Times New Roman"/>
          <w:sz w:val="24"/>
          <w:szCs w:val="24"/>
        </w:rPr>
        <w:t xml:space="preserve"> and</w:t>
      </w:r>
      <w:r w:rsidR="00955DF0">
        <w:rPr>
          <w:rFonts w:ascii="Times New Roman" w:hAnsi="Times New Roman" w:cs="Times New Roman"/>
          <w:sz w:val="24"/>
          <w:szCs w:val="24"/>
        </w:rPr>
        <w:t xml:space="preserve"> </w:t>
      </w:r>
      <w:r w:rsidR="00923E84">
        <w:rPr>
          <w:rFonts w:ascii="Times New Roman" w:hAnsi="Times New Roman" w:cs="Times New Roman"/>
          <w:sz w:val="24"/>
          <w:szCs w:val="24"/>
        </w:rPr>
        <w:t xml:space="preserve">had similar </w:t>
      </w:r>
      <w:r w:rsidR="00955DF0">
        <w:rPr>
          <w:rFonts w:ascii="Times New Roman" w:hAnsi="Times New Roman" w:cs="Times New Roman"/>
          <w:sz w:val="24"/>
          <w:szCs w:val="24"/>
        </w:rPr>
        <w:t>proportion</w:t>
      </w:r>
      <w:r w:rsidR="00923E84">
        <w:rPr>
          <w:rFonts w:ascii="Times New Roman" w:hAnsi="Times New Roman" w:cs="Times New Roman"/>
          <w:sz w:val="24"/>
          <w:szCs w:val="24"/>
        </w:rPr>
        <w:t>s</w:t>
      </w:r>
      <w:r w:rsidR="00955DF0">
        <w:rPr>
          <w:rFonts w:ascii="Times New Roman" w:hAnsi="Times New Roman" w:cs="Times New Roman"/>
          <w:sz w:val="24"/>
          <w:szCs w:val="24"/>
        </w:rPr>
        <w:t xml:space="preserve"> of stand-replacin</w:t>
      </w:r>
      <w:r w:rsidR="002565FB">
        <w:rPr>
          <w:rFonts w:ascii="Times New Roman" w:hAnsi="Times New Roman" w:cs="Times New Roman"/>
          <w:sz w:val="24"/>
          <w:szCs w:val="24"/>
        </w:rPr>
        <w:t>g area</w:t>
      </w:r>
      <w:r w:rsidR="00DE3088">
        <w:rPr>
          <w:rFonts w:ascii="Times New Roman" w:hAnsi="Times New Roman" w:cs="Times New Roman"/>
          <w:sz w:val="24"/>
          <w:szCs w:val="24"/>
        </w:rPr>
        <w:t xml:space="preserve"> (~</w:t>
      </w:r>
      <w:r w:rsidR="001D0027">
        <w:rPr>
          <w:rFonts w:ascii="Times New Roman" w:hAnsi="Times New Roman" w:cs="Times New Roman"/>
          <w:sz w:val="24"/>
          <w:szCs w:val="24"/>
        </w:rPr>
        <w:t>20% - Figure 4</w:t>
      </w:r>
      <w:r w:rsidR="00F529FE">
        <w:rPr>
          <w:rFonts w:ascii="Times New Roman" w:hAnsi="Times New Roman" w:cs="Times New Roman"/>
          <w:sz w:val="24"/>
          <w:szCs w:val="24"/>
        </w:rPr>
        <w:t>A</w:t>
      </w:r>
      <w:r w:rsidR="004827AC">
        <w:rPr>
          <w:rFonts w:ascii="Times New Roman" w:hAnsi="Times New Roman" w:cs="Times New Roman"/>
          <w:sz w:val="24"/>
          <w:szCs w:val="24"/>
        </w:rPr>
        <w:t>, B</w:t>
      </w:r>
      <w:r w:rsidR="00955DF0">
        <w:rPr>
          <w:rFonts w:ascii="Times New Roman" w:hAnsi="Times New Roman" w:cs="Times New Roman"/>
          <w:sz w:val="24"/>
          <w:szCs w:val="24"/>
        </w:rPr>
        <w:t>).</w:t>
      </w:r>
      <w:r w:rsidR="001630AC">
        <w:rPr>
          <w:rFonts w:ascii="Times New Roman" w:hAnsi="Times New Roman" w:cs="Times New Roman"/>
          <w:sz w:val="24"/>
          <w:szCs w:val="24"/>
        </w:rPr>
        <w:t xml:space="preserve"> Unlike our hypothetical fires (Figure</w:t>
      </w:r>
      <w:r w:rsidR="004827AC">
        <w:rPr>
          <w:rFonts w:ascii="Times New Roman" w:hAnsi="Times New Roman" w:cs="Times New Roman"/>
          <w:sz w:val="24"/>
          <w:szCs w:val="24"/>
        </w:rPr>
        <w:t>s</w:t>
      </w:r>
      <w:r w:rsidR="001630AC">
        <w:rPr>
          <w:rFonts w:ascii="Times New Roman" w:hAnsi="Times New Roman" w:cs="Times New Roman"/>
          <w:sz w:val="24"/>
          <w:szCs w:val="24"/>
        </w:rPr>
        <w:t xml:space="preserve"> 2</w:t>
      </w:r>
      <w:r w:rsidR="004827AC">
        <w:rPr>
          <w:rFonts w:ascii="Times New Roman" w:hAnsi="Times New Roman" w:cs="Times New Roman"/>
          <w:sz w:val="24"/>
          <w:szCs w:val="24"/>
        </w:rPr>
        <w:t xml:space="preserve"> and 3</w:t>
      </w:r>
      <w:r w:rsidR="001630AC">
        <w:rPr>
          <w:rFonts w:ascii="Times New Roman" w:hAnsi="Times New Roman" w:cs="Times New Roman"/>
          <w:sz w:val="24"/>
          <w:szCs w:val="24"/>
        </w:rPr>
        <w:t xml:space="preserve">) both of these fires exhibited a range of </w:t>
      </w:r>
      <w:r w:rsidR="00BE5B05">
        <w:rPr>
          <w:rFonts w:ascii="Times New Roman" w:hAnsi="Times New Roman" w:cs="Times New Roman"/>
          <w:sz w:val="24"/>
          <w:szCs w:val="24"/>
        </w:rPr>
        <w:t>patch sizes</w:t>
      </w:r>
      <w:r w:rsidR="002565FB">
        <w:rPr>
          <w:rFonts w:ascii="Times New Roman" w:hAnsi="Times New Roman" w:cs="Times New Roman"/>
          <w:sz w:val="24"/>
          <w:szCs w:val="24"/>
        </w:rPr>
        <w:t xml:space="preserve"> and shapes</w:t>
      </w:r>
      <w:r w:rsidR="00BE5B05">
        <w:rPr>
          <w:rFonts w:ascii="Times New Roman" w:hAnsi="Times New Roman" w:cs="Times New Roman"/>
          <w:sz w:val="24"/>
          <w:szCs w:val="24"/>
        </w:rPr>
        <w:t>, so it was uncertain</w:t>
      </w:r>
      <w:r w:rsidR="001630AC">
        <w:rPr>
          <w:rFonts w:ascii="Times New Roman" w:hAnsi="Times New Roman" w:cs="Times New Roman"/>
          <w:sz w:val="24"/>
          <w:szCs w:val="24"/>
        </w:rPr>
        <w:t xml:space="preserve"> how well the univariate decay function</w:t>
      </w:r>
      <w:r w:rsidR="00F529FE">
        <w:rPr>
          <w:rFonts w:ascii="Times New Roman" w:hAnsi="Times New Roman" w:cs="Times New Roman"/>
          <w:sz w:val="24"/>
          <w:szCs w:val="24"/>
        </w:rPr>
        <w:t xml:space="preserve"> would capture actual patterns of stand-replacing patches</w:t>
      </w:r>
      <w:r w:rsidR="001630AC">
        <w:rPr>
          <w:rFonts w:ascii="Times New Roman" w:hAnsi="Times New Roman" w:cs="Times New Roman"/>
          <w:sz w:val="24"/>
          <w:szCs w:val="24"/>
        </w:rPr>
        <w:t xml:space="preserve">. </w:t>
      </w:r>
      <w:r w:rsidR="00F529FE">
        <w:rPr>
          <w:rFonts w:ascii="Times New Roman" w:hAnsi="Times New Roman" w:cs="Times New Roman"/>
          <w:sz w:val="24"/>
          <w:szCs w:val="24"/>
        </w:rPr>
        <w:t>Plots of both observed and fitted</w:t>
      </w:r>
      <w:r w:rsidR="00324F6B">
        <w:rPr>
          <w:rFonts w:ascii="Times New Roman" w:hAnsi="Times New Roman" w:cs="Times New Roman"/>
          <w:sz w:val="24"/>
          <w:szCs w:val="24"/>
        </w:rPr>
        <w:t xml:space="preserve"> (using eq. 1)</w:t>
      </w:r>
      <w:r w:rsidR="00F529FE">
        <w:rPr>
          <w:rFonts w:ascii="Times New Roman" w:hAnsi="Times New Roman" w:cs="Times New Roman"/>
          <w:sz w:val="24"/>
          <w:szCs w:val="24"/>
        </w:rPr>
        <w:t xml:space="preserve"> stand-replacing proportions as a function of </w:t>
      </w:r>
      <w:r w:rsidR="00914C17">
        <w:rPr>
          <w:rFonts w:ascii="Times New Roman" w:hAnsi="Times New Roman" w:cs="Times New Roman"/>
          <w:sz w:val="24"/>
          <w:szCs w:val="24"/>
        </w:rPr>
        <w:t>interior distance</w:t>
      </w:r>
      <w:r w:rsidR="00F529FE">
        <w:rPr>
          <w:rFonts w:ascii="Times New Roman" w:hAnsi="Times New Roman" w:cs="Times New Roman"/>
          <w:sz w:val="24"/>
          <w:szCs w:val="24"/>
        </w:rPr>
        <w:t xml:space="preserve"> were</w:t>
      </w:r>
      <w:r w:rsidR="004827AC">
        <w:rPr>
          <w:rFonts w:ascii="Times New Roman" w:hAnsi="Times New Roman" w:cs="Times New Roman"/>
          <w:sz w:val="24"/>
          <w:szCs w:val="24"/>
        </w:rPr>
        <w:t xml:space="preserve"> quite consistent (Figure 4C</w:t>
      </w:r>
      <w:r w:rsidR="002B386C">
        <w:rPr>
          <w:rFonts w:ascii="Times New Roman" w:hAnsi="Times New Roman" w:cs="Times New Roman"/>
          <w:sz w:val="24"/>
          <w:szCs w:val="24"/>
        </w:rPr>
        <w:t>)</w:t>
      </w:r>
      <w:r w:rsidR="00C16180">
        <w:rPr>
          <w:rFonts w:ascii="Times New Roman" w:hAnsi="Times New Roman" w:cs="Times New Roman"/>
          <w:sz w:val="24"/>
          <w:szCs w:val="24"/>
        </w:rPr>
        <w:t>, suggesting this decay function could be applied to actual fires</w:t>
      </w:r>
      <w:r w:rsidR="002B386C">
        <w:rPr>
          <w:rFonts w:ascii="Times New Roman" w:hAnsi="Times New Roman" w:cs="Times New Roman"/>
          <w:sz w:val="24"/>
          <w:szCs w:val="24"/>
        </w:rPr>
        <w:t>.</w:t>
      </w:r>
      <w:r w:rsidR="00C16180">
        <w:rPr>
          <w:rFonts w:ascii="Times New Roman" w:hAnsi="Times New Roman" w:cs="Times New Roman"/>
          <w:sz w:val="24"/>
          <w:szCs w:val="24"/>
        </w:rPr>
        <w:t xml:space="preserve"> The two example fires had noticeably different decay curves, with the East Fire having a much lo</w:t>
      </w:r>
      <w:r w:rsidR="004827AC">
        <w:rPr>
          <w:rFonts w:ascii="Times New Roman" w:hAnsi="Times New Roman" w:cs="Times New Roman"/>
          <w:sz w:val="24"/>
          <w:szCs w:val="24"/>
        </w:rPr>
        <w:t>nger and flatter shape (Figure 4C</w:t>
      </w:r>
      <w:r w:rsidR="00C16180">
        <w:rPr>
          <w:rFonts w:ascii="Times New Roman" w:hAnsi="Times New Roman" w:cs="Times New Roman"/>
          <w:sz w:val="24"/>
          <w:szCs w:val="24"/>
        </w:rPr>
        <w:t>)</w:t>
      </w:r>
      <w:r w:rsidR="00BE5B05">
        <w:rPr>
          <w:rFonts w:ascii="Times New Roman" w:hAnsi="Times New Roman" w:cs="Times New Roman"/>
          <w:sz w:val="24"/>
          <w:szCs w:val="24"/>
        </w:rPr>
        <w:t>. This shape reflects the disproporti</w:t>
      </w:r>
      <w:r w:rsidR="00D14DDA">
        <w:rPr>
          <w:rFonts w:ascii="Times New Roman" w:hAnsi="Times New Roman" w:cs="Times New Roman"/>
          <w:sz w:val="24"/>
          <w:szCs w:val="24"/>
        </w:rPr>
        <w:t xml:space="preserve">onate amount of </w:t>
      </w:r>
      <w:r w:rsidR="00BE5B05">
        <w:rPr>
          <w:rFonts w:ascii="Times New Roman" w:hAnsi="Times New Roman" w:cs="Times New Roman"/>
          <w:sz w:val="24"/>
          <w:szCs w:val="24"/>
        </w:rPr>
        <w:t>area</w:t>
      </w:r>
      <w:r w:rsidR="00D14DDA">
        <w:rPr>
          <w:rFonts w:ascii="Times New Roman" w:hAnsi="Times New Roman" w:cs="Times New Roman"/>
          <w:sz w:val="24"/>
          <w:szCs w:val="24"/>
        </w:rPr>
        <w:t xml:space="preserve"> in large stand-replacing patches observed for the East Fire</w:t>
      </w:r>
      <w:r w:rsidR="00DC666C">
        <w:rPr>
          <w:rFonts w:ascii="Times New Roman" w:hAnsi="Times New Roman" w:cs="Times New Roman"/>
          <w:sz w:val="24"/>
          <w:szCs w:val="24"/>
        </w:rPr>
        <w:t xml:space="preserve"> (Figure 4A)</w:t>
      </w:r>
      <w:r w:rsidR="00D14DDA">
        <w:rPr>
          <w:rFonts w:ascii="Times New Roman" w:hAnsi="Times New Roman" w:cs="Times New Roman"/>
          <w:sz w:val="24"/>
          <w:szCs w:val="24"/>
        </w:rPr>
        <w:t xml:space="preserve"> relative to the Caribou Fire</w:t>
      </w:r>
      <w:r w:rsidR="00DC666C">
        <w:rPr>
          <w:rFonts w:ascii="Times New Roman" w:hAnsi="Times New Roman" w:cs="Times New Roman"/>
          <w:sz w:val="24"/>
          <w:szCs w:val="24"/>
        </w:rPr>
        <w:t xml:space="preserve"> (Figure 4B)</w:t>
      </w:r>
      <w:r w:rsidR="00E85662">
        <w:rPr>
          <w:rFonts w:ascii="Times New Roman" w:hAnsi="Times New Roman" w:cs="Times New Roman"/>
          <w:sz w:val="24"/>
          <w:szCs w:val="24"/>
        </w:rPr>
        <w:t>. In the absence of post-fire vegetation management the</w:t>
      </w:r>
      <w:r w:rsidR="0085724D">
        <w:rPr>
          <w:rFonts w:ascii="Times New Roman" w:hAnsi="Times New Roman" w:cs="Times New Roman"/>
          <w:sz w:val="24"/>
          <w:szCs w:val="24"/>
        </w:rPr>
        <w:t>se two fires would be expected to have noticeably different</w:t>
      </w:r>
      <w:r w:rsidR="00E85662">
        <w:rPr>
          <w:rFonts w:ascii="Times New Roman" w:hAnsi="Times New Roman" w:cs="Times New Roman"/>
          <w:sz w:val="24"/>
          <w:szCs w:val="24"/>
        </w:rPr>
        <w:t xml:space="preserve"> landscape v</w:t>
      </w:r>
      <w:r w:rsidR="0085724D">
        <w:rPr>
          <w:rFonts w:ascii="Times New Roman" w:hAnsi="Times New Roman" w:cs="Times New Roman"/>
          <w:sz w:val="24"/>
          <w:szCs w:val="24"/>
        </w:rPr>
        <w:t xml:space="preserve">egetation </w:t>
      </w:r>
      <w:r w:rsidR="002565FB">
        <w:rPr>
          <w:rFonts w:ascii="Times New Roman" w:hAnsi="Times New Roman" w:cs="Times New Roman"/>
          <w:sz w:val="24"/>
          <w:szCs w:val="24"/>
        </w:rPr>
        <w:t xml:space="preserve">recovery and successional </w:t>
      </w:r>
      <w:r w:rsidR="0085724D">
        <w:rPr>
          <w:rFonts w:ascii="Times New Roman" w:hAnsi="Times New Roman" w:cs="Times New Roman"/>
          <w:sz w:val="24"/>
          <w:szCs w:val="24"/>
        </w:rPr>
        <w:t xml:space="preserve">patterns, i.e., </w:t>
      </w:r>
      <w:r w:rsidR="00E85662">
        <w:rPr>
          <w:rFonts w:ascii="Times New Roman" w:hAnsi="Times New Roman" w:cs="Times New Roman"/>
          <w:sz w:val="24"/>
          <w:szCs w:val="24"/>
        </w:rPr>
        <w:t xml:space="preserve">more coarse-grained or homogenous </w:t>
      </w:r>
      <w:r w:rsidR="0085724D">
        <w:rPr>
          <w:rFonts w:ascii="Times New Roman" w:hAnsi="Times New Roman" w:cs="Times New Roman"/>
          <w:sz w:val="24"/>
          <w:szCs w:val="24"/>
        </w:rPr>
        <w:t>patterns for the East Fire</w:t>
      </w:r>
      <w:r w:rsidR="00797D06">
        <w:rPr>
          <w:rFonts w:ascii="Times New Roman" w:hAnsi="Times New Roman" w:cs="Times New Roman"/>
          <w:sz w:val="24"/>
          <w:szCs w:val="24"/>
        </w:rPr>
        <w:t>.</w:t>
      </w:r>
      <w:r w:rsidR="0085724D">
        <w:rPr>
          <w:rFonts w:ascii="Times New Roman" w:hAnsi="Times New Roman" w:cs="Times New Roman"/>
          <w:sz w:val="24"/>
          <w:szCs w:val="24"/>
        </w:rPr>
        <w:t xml:space="preserve"> </w:t>
      </w:r>
      <w:r w:rsidR="002565FB" w:rsidRPr="002565FB">
        <w:rPr>
          <w:rFonts w:ascii="Times New Roman" w:hAnsi="Times New Roman" w:cs="Times New Roman"/>
          <w:sz w:val="24"/>
          <w:szCs w:val="24"/>
        </w:rPr>
        <w:t>This reduction in fine-scale heterogeneity can significantly simplify post-burn conditions, reducing microclimate, habitat, and species diversity</w:t>
      </w:r>
      <w:r w:rsidR="006F28E8">
        <w:rPr>
          <w:rFonts w:ascii="Times New Roman" w:hAnsi="Times New Roman" w:cs="Times New Roman"/>
          <w:sz w:val="24"/>
          <w:szCs w:val="24"/>
        </w:rPr>
        <w:t xml:space="preserve"> </w:t>
      </w:r>
      <w:r w:rsidR="006F28E8">
        <w:rPr>
          <w:rFonts w:ascii="Times New Roman" w:hAnsi="Times New Roman" w:cs="Times New Roman"/>
          <w:sz w:val="24"/>
          <w:szCs w:val="24"/>
        </w:rPr>
        <w:fldChar w:fldCharType="begin"/>
      </w:r>
      <w:r w:rsidR="00715E05">
        <w:rPr>
          <w:rFonts w:ascii="Times New Roman" w:hAnsi="Times New Roman" w:cs="Times New Roman"/>
          <w:sz w:val="24"/>
          <w:szCs w:val="24"/>
        </w:rPr>
        <w:instrText xml:space="preserve"> ADDIN EN.CITE &lt;EndNote&gt;&lt;Cite&gt;&lt;Author&gt;Stevens&lt;/Author&gt;&lt;Year&gt;2015&lt;/Year&gt;&lt;RecNum&gt;1414&lt;/RecNum&gt;&lt;DisplayText&gt;(Stevens et al. 2015)&lt;/DisplayText&gt;&lt;record&gt;&lt;rec-number&gt;1414&lt;/rec-number&gt;&lt;foreign-keys&gt;&lt;key app="EN" db-id="tre00sewcs55d2e0szppfpa0paptvstsvzt9" timestamp="1445014403"&gt;1414&lt;/key&gt;&lt;/foreign-keys&gt;&lt;ref-type name="Journal Article"&gt;17&lt;/ref-type&gt;&lt;contributors&gt;&lt;authors&gt;&lt;author&gt;Stevens, Jens T.&lt;/author&gt;&lt;author&gt;Safford, Hugh D.&lt;/author&gt;&lt;author&gt;Harrison, Susan&lt;/author&gt;&lt;author&gt;Latimer, Andrew M.&lt;/author&gt;&lt;/authors&gt;&lt;/contributors&gt;&lt;titles&gt;&lt;title&gt;Forest disturbance accelerates thermophilization of understory plant communities&lt;/title&gt;&lt;secondary-title&gt;Journal of Ecology&lt;/secondary-title&gt;&lt;alt-title&gt;J. Ecology&lt;/alt-title&gt;&lt;short-title&gt;digital&lt;/short-title&gt;&lt;/titles&gt;&lt;periodical&gt;&lt;full-title&gt;Journal of Ecology&lt;/full-title&gt;&lt;abbr-1&gt;J. Ecol.&lt;/abbr-1&gt;&lt;/periodical&gt;&lt;pages&gt;1253-1263&lt;/pages&gt;&lt;volume&gt;103&lt;/volume&gt;&lt;number&gt;5&lt;/number&gt;&lt;keywords&gt;&lt;keyword&gt;biogeographic affinity&lt;/keyword&gt;&lt;keyword&gt;California&lt;/keyword&gt;&lt;keyword&gt;determinants of plant community diversity and structure&lt;/keyword&gt;&lt;keyword&gt;disturbance&lt;/keyword&gt;&lt;keyword&gt;diversity&lt;/keyword&gt;&lt;keyword&gt;fire&lt;/keyword&gt;&lt;keyword&gt;forest&lt;/keyword&gt;&lt;keyword&gt;functional traits&lt;/keyword&gt;&lt;keyword&gt;thermophilization&lt;/keyword&gt;&lt;keyword&gt;understory vegetation&lt;/keyword&gt;&lt;/keywords&gt;&lt;dates&gt;&lt;year&gt;2015&lt;/year&gt;&lt;/dates&gt;&lt;isbn&gt;1365-2745&lt;/isbn&gt;&lt;urls&gt;&lt;related-urls&gt;&lt;url&gt;http://dx.doi.org/10.1111/1365-2745.12426&lt;/url&gt;&lt;/related-urls&gt;&lt;/urls&gt;&lt;electronic-resource-num&gt;10.1111/1365-2745.12426&lt;/electronic-resource-num&gt;&lt;/record&gt;&lt;/Cite&gt;&lt;/EndNote&gt;</w:instrText>
      </w:r>
      <w:r w:rsidR="006F28E8">
        <w:rPr>
          <w:rFonts w:ascii="Times New Roman" w:hAnsi="Times New Roman" w:cs="Times New Roman"/>
          <w:sz w:val="24"/>
          <w:szCs w:val="24"/>
        </w:rPr>
        <w:fldChar w:fldCharType="separate"/>
      </w:r>
      <w:r w:rsidR="00715E05">
        <w:rPr>
          <w:rFonts w:ascii="Times New Roman" w:hAnsi="Times New Roman" w:cs="Times New Roman"/>
          <w:noProof/>
          <w:sz w:val="24"/>
          <w:szCs w:val="24"/>
        </w:rPr>
        <w:t>(Stevens et al. 2015)</w:t>
      </w:r>
      <w:r w:rsidR="006F28E8">
        <w:rPr>
          <w:rFonts w:ascii="Times New Roman" w:hAnsi="Times New Roman" w:cs="Times New Roman"/>
          <w:sz w:val="24"/>
          <w:szCs w:val="24"/>
        </w:rPr>
        <w:fldChar w:fldCharType="end"/>
      </w:r>
      <w:r w:rsidR="002565FB" w:rsidRPr="002565FB">
        <w:rPr>
          <w:rFonts w:ascii="Times New Roman" w:hAnsi="Times New Roman" w:cs="Times New Roman"/>
          <w:sz w:val="24"/>
          <w:szCs w:val="24"/>
        </w:rPr>
        <w:t>.</w:t>
      </w:r>
      <w:r w:rsidR="00E35B82">
        <w:rPr>
          <w:rFonts w:ascii="Times New Roman" w:hAnsi="Times New Roman" w:cs="Times New Roman"/>
          <w:sz w:val="24"/>
          <w:szCs w:val="24"/>
        </w:rPr>
        <w:t xml:space="preserve"> </w:t>
      </w:r>
      <w:r w:rsidR="002565FB" w:rsidRPr="002565FB">
        <w:rPr>
          <w:rFonts w:ascii="Times New Roman" w:hAnsi="Times New Roman" w:cs="Times New Roman"/>
          <w:sz w:val="24"/>
          <w:szCs w:val="24"/>
        </w:rPr>
        <w:t xml:space="preserve">It may also entrench alternate disturbance patterns as large </w:t>
      </w:r>
      <w:r w:rsidR="002565FB">
        <w:rPr>
          <w:rFonts w:ascii="Times New Roman" w:hAnsi="Times New Roman" w:cs="Times New Roman"/>
          <w:sz w:val="24"/>
          <w:szCs w:val="24"/>
        </w:rPr>
        <w:t>stand-replacing</w:t>
      </w:r>
      <w:r w:rsidR="002565FB" w:rsidRPr="002565FB">
        <w:rPr>
          <w:rFonts w:ascii="Times New Roman" w:hAnsi="Times New Roman" w:cs="Times New Roman"/>
          <w:sz w:val="24"/>
          <w:szCs w:val="24"/>
        </w:rPr>
        <w:t xml:space="preserve"> burn patches</w:t>
      </w:r>
      <w:r w:rsidR="00324F6B">
        <w:rPr>
          <w:rFonts w:ascii="Times New Roman" w:hAnsi="Times New Roman" w:cs="Times New Roman"/>
          <w:sz w:val="24"/>
          <w:szCs w:val="24"/>
        </w:rPr>
        <w:t>, which can develop into relatively continuous “fuelbeds” of woody shrubs interspersed with heavy concentrations dead wood,</w:t>
      </w:r>
      <w:r w:rsidR="002565FB" w:rsidRPr="002565FB">
        <w:rPr>
          <w:rFonts w:ascii="Times New Roman" w:hAnsi="Times New Roman" w:cs="Times New Roman"/>
          <w:sz w:val="24"/>
          <w:szCs w:val="24"/>
        </w:rPr>
        <w:t xml:space="preserve"> are pr</w:t>
      </w:r>
      <w:r w:rsidR="00324F6B">
        <w:rPr>
          <w:rFonts w:ascii="Times New Roman" w:hAnsi="Times New Roman" w:cs="Times New Roman"/>
          <w:sz w:val="24"/>
          <w:szCs w:val="24"/>
        </w:rPr>
        <w:t>one to re-burn at high severity</w:t>
      </w:r>
      <w:r w:rsidR="002565FB" w:rsidRPr="002565FB">
        <w:rPr>
          <w:rFonts w:ascii="Times New Roman" w:hAnsi="Times New Roman" w:cs="Times New Roman"/>
          <w:sz w:val="24"/>
          <w:szCs w:val="24"/>
        </w:rPr>
        <w:t xml:space="preserve"> when wildfire returns</w:t>
      </w:r>
      <w:r w:rsidR="0085724D">
        <w:rPr>
          <w:rFonts w:ascii="Times New Roman" w:hAnsi="Times New Roman" w:cs="Times New Roman"/>
          <w:sz w:val="24"/>
          <w:szCs w:val="24"/>
        </w:rPr>
        <w:t xml:space="preserve"> </w:t>
      </w:r>
      <w:r w:rsidR="0085724D">
        <w:rPr>
          <w:rFonts w:ascii="Times New Roman" w:hAnsi="Times New Roman" w:cs="Times New Roman"/>
          <w:sz w:val="24"/>
          <w:szCs w:val="24"/>
        </w:rPr>
        <w:fldChar w:fldCharType="begin"/>
      </w:r>
      <w:r w:rsidR="0085724D">
        <w:rPr>
          <w:rFonts w:ascii="Times New Roman" w:hAnsi="Times New Roman" w:cs="Times New Roman"/>
          <w:sz w:val="24"/>
          <w:szCs w:val="24"/>
        </w:rPr>
        <w:instrText xml:space="preserve"> ADDIN EN.CITE &lt;EndNote&gt;&lt;Cite&gt;&lt;Author&gt;Coppoletta&lt;/Author&gt;&lt;Year&gt;2016&lt;/Year&gt;&lt;RecNum&gt;1423&lt;/RecNum&gt;&lt;DisplayText&gt;(Coppoletta et al. 2016)&lt;/DisplayText&gt;&lt;record&gt;&lt;rec-number&gt;1423&lt;/rec-number&gt;&lt;foreign-keys&gt;&lt;key app="EN" db-id="tre00sewcs55d2e0szppfpa0paptvstsvzt9" timestamp="1452624388"&gt;1423&lt;/key&gt;&lt;/foreign-keys&gt;&lt;ref-type name="Journal Article"&gt;17&lt;/ref-type&gt;&lt;contributors&gt;&lt;authors&gt;&lt;author&gt;Coppoletta, M.&lt;/author&gt;&lt;author&gt;Merriam, K. E.&lt;/author&gt;&lt;author&gt;Collins, B. M.&lt;/author&gt;&lt;/authors&gt;&lt;/contributors&gt;&lt;titles&gt;&lt;title&gt;Post-fire vegetation and fuel development influences fire severity patterns in reburns&lt;/title&gt;&lt;secondary-title&gt;Ecological Applications&lt;/secondary-title&gt;&lt;alt-title&gt;Ecol. Appl.&lt;/alt-title&gt;&lt;short-title&gt;digital&lt;/short-title&gt;&lt;/titles&gt;&lt;periodical&gt;&lt;full-title&gt;Ecological Applications&lt;/full-title&gt;&lt;abbr-1&gt;Ecol. Appl.&lt;/abbr-1&gt;&lt;/periodical&gt;&lt;alt-periodical&gt;&lt;full-title&gt;Ecological Applications&lt;/full-title&gt;&lt;abbr-1&gt;Ecol. Appl.&lt;/abbr-1&gt;&lt;/alt-periodical&gt;&lt;pages&gt;686-699&lt;/pages&gt;&lt;volume&gt;26&lt;/volume&gt;&lt;number&gt;3&lt;/number&gt;&lt;dates&gt;&lt;year&gt;2016&lt;/year&gt;&lt;/dates&gt;&lt;urls&gt;&lt;/urls&gt;&lt;/record&gt;&lt;/Cite&gt;&lt;/EndNote&gt;</w:instrText>
      </w:r>
      <w:r w:rsidR="0085724D">
        <w:rPr>
          <w:rFonts w:ascii="Times New Roman" w:hAnsi="Times New Roman" w:cs="Times New Roman"/>
          <w:sz w:val="24"/>
          <w:szCs w:val="24"/>
        </w:rPr>
        <w:fldChar w:fldCharType="separate"/>
      </w:r>
      <w:r w:rsidR="0085724D">
        <w:rPr>
          <w:rFonts w:ascii="Times New Roman" w:hAnsi="Times New Roman" w:cs="Times New Roman"/>
          <w:noProof/>
          <w:sz w:val="24"/>
          <w:szCs w:val="24"/>
        </w:rPr>
        <w:t>(Coppoletta et al. 2016)</w:t>
      </w:r>
      <w:r w:rsidR="0085724D">
        <w:rPr>
          <w:rFonts w:ascii="Times New Roman" w:hAnsi="Times New Roman" w:cs="Times New Roman"/>
          <w:sz w:val="24"/>
          <w:szCs w:val="24"/>
        </w:rPr>
        <w:fldChar w:fldCharType="end"/>
      </w:r>
      <w:r w:rsidR="0085724D">
        <w:rPr>
          <w:rFonts w:ascii="Times New Roman" w:hAnsi="Times New Roman" w:cs="Times New Roman"/>
          <w:sz w:val="24"/>
          <w:szCs w:val="24"/>
        </w:rPr>
        <w:t>.</w:t>
      </w:r>
    </w:p>
    <w:p w14:paraId="5ACA58D7" w14:textId="2E80F9A1" w:rsidR="00FB638F" w:rsidRDefault="00FB638F"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#Figure 4 approximately here#</w:t>
      </w:r>
    </w:p>
    <w:p w14:paraId="4C79C438" w14:textId="0107563C" w:rsidR="00311753" w:rsidRPr="00311753" w:rsidRDefault="0097240A"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Applications of this</w:t>
      </w:r>
      <w:r w:rsidR="00311753" w:rsidRPr="00311753">
        <w:rPr>
          <w:rFonts w:ascii="Times New Roman" w:hAnsi="Times New Roman" w:cs="Times New Roman"/>
          <w:b/>
          <w:sz w:val="24"/>
          <w:szCs w:val="24"/>
        </w:rPr>
        <w:t xml:space="preserve"> approach</w:t>
      </w:r>
    </w:p>
    <w:p w14:paraId="1883343A" w14:textId="7D7C2C35" w:rsidR="00A5624B"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614DB">
        <w:rPr>
          <w:rFonts w:ascii="Times New Roman" w:hAnsi="Times New Roman" w:cs="Times New Roman"/>
          <w:sz w:val="24"/>
          <w:szCs w:val="24"/>
        </w:rPr>
        <w:t>To further investigate the applicabilit</w:t>
      </w:r>
      <w:r w:rsidR="0045425A">
        <w:rPr>
          <w:rFonts w:ascii="Times New Roman" w:hAnsi="Times New Roman" w:cs="Times New Roman"/>
          <w:sz w:val="24"/>
          <w:szCs w:val="24"/>
        </w:rPr>
        <w:t>y of this new metric, we calculated</w:t>
      </w:r>
      <w:r w:rsidR="00F614DB">
        <w:rPr>
          <w:rFonts w:ascii="Times New Roman" w:hAnsi="Times New Roman" w:cs="Times New Roman"/>
          <w:sz w:val="24"/>
          <w:szCs w:val="24"/>
        </w:rPr>
        <w:t xml:space="preserve"> the </w:t>
      </w:r>
      <w:r w:rsidR="00923E84">
        <w:rPr>
          <w:rFonts w:ascii="Times New Roman" w:hAnsi="Times New Roman" w:cs="Times New Roman"/>
          <w:sz w:val="24"/>
          <w:szCs w:val="24"/>
        </w:rPr>
        <w:t>SDC</w:t>
      </w:r>
      <w:r w:rsidR="0045425A">
        <w:rPr>
          <w:rFonts w:ascii="Times New Roman" w:hAnsi="Times New Roman" w:cs="Times New Roman"/>
          <w:sz w:val="24"/>
          <w:szCs w:val="24"/>
        </w:rPr>
        <w:t xml:space="preserve"> f</w:t>
      </w:r>
      <w:r w:rsidR="00F614DB">
        <w:rPr>
          <w:rFonts w:ascii="Times New Roman" w:hAnsi="Times New Roman" w:cs="Times New Roman"/>
          <w:sz w:val="24"/>
          <w:szCs w:val="24"/>
        </w:rPr>
        <w:t>o</w:t>
      </w:r>
      <w:r w:rsidR="0045425A">
        <w:rPr>
          <w:rFonts w:ascii="Times New Roman" w:hAnsi="Times New Roman" w:cs="Times New Roman"/>
          <w:sz w:val="24"/>
          <w:szCs w:val="24"/>
        </w:rPr>
        <w:t>r</w:t>
      </w:r>
      <w:r w:rsidR="008F4385">
        <w:rPr>
          <w:rFonts w:ascii="Times New Roman" w:hAnsi="Times New Roman" w:cs="Times New Roman"/>
          <w:sz w:val="24"/>
          <w:szCs w:val="24"/>
        </w:rPr>
        <w:t xml:space="preserve"> 477</w:t>
      </w:r>
      <w:r w:rsidR="00F614DB">
        <w:rPr>
          <w:rFonts w:ascii="Times New Roman" w:hAnsi="Times New Roman" w:cs="Times New Roman"/>
          <w:sz w:val="24"/>
          <w:szCs w:val="24"/>
        </w:rPr>
        <w:t xml:space="preserve"> fires that burned in </w:t>
      </w:r>
      <w:r w:rsidR="008F4385">
        <w:rPr>
          <w:rFonts w:ascii="Times New Roman" w:hAnsi="Times New Roman" w:cs="Times New Roman"/>
          <w:sz w:val="24"/>
          <w:szCs w:val="24"/>
        </w:rPr>
        <w:t>California between 1984 and 2015</w:t>
      </w:r>
      <w:r w:rsidR="00F614DB">
        <w:rPr>
          <w:rFonts w:ascii="Times New Roman" w:hAnsi="Times New Roman" w:cs="Times New Roman"/>
          <w:sz w:val="24"/>
          <w:szCs w:val="24"/>
        </w:rPr>
        <w:t>.</w:t>
      </w:r>
      <w:r w:rsidR="00277B18">
        <w:rPr>
          <w:rFonts w:ascii="Times New Roman" w:hAnsi="Times New Roman" w:cs="Times New Roman"/>
          <w:sz w:val="24"/>
          <w:szCs w:val="24"/>
        </w:rPr>
        <w:t xml:space="preserve"> This included most</w:t>
      </w:r>
      <w:r w:rsidR="00C56E55">
        <w:rPr>
          <w:rFonts w:ascii="Times New Roman" w:hAnsi="Times New Roman" w:cs="Times New Roman"/>
          <w:sz w:val="24"/>
          <w:szCs w:val="24"/>
        </w:rPr>
        <w:t xml:space="preserve"> California fires </w:t>
      </w:r>
      <w:r w:rsidR="00277B18">
        <w:rPr>
          <w:rFonts w:ascii="Times New Roman" w:hAnsi="Times New Roman" w:cs="Times New Roman"/>
          <w:sz w:val="24"/>
          <w:szCs w:val="24"/>
        </w:rPr>
        <w:t xml:space="preserve">&gt;80 ha </w:t>
      </w:r>
      <w:r w:rsidR="00C56E55">
        <w:rPr>
          <w:rFonts w:ascii="Times New Roman" w:hAnsi="Times New Roman" w:cs="Times New Roman"/>
          <w:sz w:val="24"/>
          <w:szCs w:val="24"/>
        </w:rPr>
        <w:t xml:space="preserve">with mapped fire </w:t>
      </w:r>
      <w:proofErr w:type="gramStart"/>
      <w:r w:rsidR="00C56E55">
        <w:rPr>
          <w:rFonts w:ascii="Times New Roman" w:hAnsi="Times New Roman" w:cs="Times New Roman"/>
          <w:sz w:val="24"/>
          <w:szCs w:val="24"/>
        </w:rPr>
        <w:t>severity</w:t>
      </w:r>
      <w:r w:rsidR="00A5624B">
        <w:rPr>
          <w:rFonts w:ascii="Times New Roman" w:hAnsi="Times New Roman" w:cs="Times New Roman"/>
          <w:sz w:val="24"/>
          <w:szCs w:val="24"/>
        </w:rPr>
        <w:t xml:space="preserve"> </w:t>
      </w:r>
      <w:r w:rsidR="00C56E55">
        <w:rPr>
          <w:rFonts w:ascii="Times New Roman" w:hAnsi="Times New Roman" w:cs="Times New Roman"/>
          <w:sz w:val="24"/>
          <w:szCs w:val="24"/>
        </w:rPr>
        <w:t xml:space="preserve">that </w:t>
      </w:r>
      <w:r w:rsidR="00277B18">
        <w:rPr>
          <w:rFonts w:ascii="Times New Roman" w:hAnsi="Times New Roman" w:cs="Times New Roman"/>
          <w:sz w:val="24"/>
          <w:szCs w:val="24"/>
        </w:rPr>
        <w:t>were</w:t>
      </w:r>
      <w:proofErr w:type="gramEnd"/>
      <w:r w:rsidR="00277B18">
        <w:rPr>
          <w:rFonts w:ascii="Times New Roman" w:hAnsi="Times New Roman" w:cs="Times New Roman"/>
          <w:sz w:val="24"/>
          <w:szCs w:val="24"/>
        </w:rPr>
        <w:t xml:space="preserve"> predominantly forested</w:t>
      </w:r>
      <w:r w:rsidR="00A5624B">
        <w:rPr>
          <w:rFonts w:ascii="Times New Roman" w:hAnsi="Times New Roman" w:cs="Times New Roman"/>
          <w:sz w:val="24"/>
          <w:szCs w:val="24"/>
        </w:rPr>
        <w:t>, regardless of the managing agency.</w:t>
      </w:r>
      <w:r w:rsidR="00F614DB">
        <w:rPr>
          <w:rFonts w:ascii="Times New Roman" w:hAnsi="Times New Roman" w:cs="Times New Roman"/>
          <w:sz w:val="24"/>
          <w:szCs w:val="24"/>
        </w:rPr>
        <w:t xml:space="preserve"> The resulting values of</w:t>
      </w:r>
      <w:r w:rsidR="00BE67EF">
        <w:rPr>
          <w:rFonts w:ascii="Times New Roman" w:hAnsi="Times New Roman" w:cs="Times New Roman"/>
          <w:sz w:val="24"/>
          <w:szCs w:val="24"/>
        </w:rPr>
        <w:t xml:space="preserve"> SDC </w:t>
      </w:r>
      <w:r w:rsidR="003B1D87">
        <w:rPr>
          <w:rFonts w:ascii="Times New Roman" w:hAnsi="Times New Roman" w:cs="Times New Roman"/>
          <w:sz w:val="24"/>
          <w:szCs w:val="24"/>
        </w:rPr>
        <w:t xml:space="preserve">were approximately normally distributed </w:t>
      </w:r>
      <w:r w:rsidR="00A5624B">
        <w:rPr>
          <w:rFonts w:ascii="Times New Roman" w:hAnsi="Times New Roman" w:cs="Times New Roman"/>
          <w:sz w:val="24"/>
          <w:szCs w:val="24"/>
        </w:rPr>
        <w:t>after</w:t>
      </w:r>
      <w:r w:rsidR="004827AC">
        <w:rPr>
          <w:rFonts w:ascii="Times New Roman" w:hAnsi="Times New Roman" w:cs="Times New Roman"/>
          <w:sz w:val="24"/>
          <w:szCs w:val="24"/>
        </w:rPr>
        <w:t xml:space="preserve"> a log transformation (Figure 5A</w:t>
      </w:r>
      <w:r w:rsidR="003B1D87">
        <w:rPr>
          <w:rFonts w:ascii="Times New Roman" w:hAnsi="Times New Roman" w:cs="Times New Roman"/>
          <w:sz w:val="24"/>
          <w:szCs w:val="24"/>
        </w:rPr>
        <w:t xml:space="preserve">), which appears to clearly distinguish the few select fires that have extremely small </w:t>
      </w:r>
      <w:r w:rsidR="00923E84">
        <w:rPr>
          <w:rFonts w:ascii="Times New Roman" w:hAnsi="Times New Roman" w:cs="Times New Roman"/>
          <w:sz w:val="24"/>
          <w:szCs w:val="24"/>
        </w:rPr>
        <w:t>SDCs</w:t>
      </w:r>
      <w:r w:rsidR="003B1D87">
        <w:rPr>
          <w:rFonts w:ascii="Times New Roman" w:hAnsi="Times New Roman" w:cs="Times New Roman"/>
          <w:sz w:val="24"/>
          <w:szCs w:val="24"/>
        </w:rPr>
        <w:t xml:space="preserve"> and thus a high</w:t>
      </w:r>
      <w:r w:rsidR="00277B18">
        <w:rPr>
          <w:rFonts w:ascii="Times New Roman" w:hAnsi="Times New Roman" w:cs="Times New Roman"/>
          <w:sz w:val="24"/>
          <w:szCs w:val="24"/>
        </w:rPr>
        <w:t>er</w:t>
      </w:r>
      <w:r w:rsidR="003B1D87">
        <w:rPr>
          <w:rFonts w:ascii="Times New Roman" w:hAnsi="Times New Roman" w:cs="Times New Roman"/>
          <w:sz w:val="24"/>
          <w:szCs w:val="24"/>
        </w:rPr>
        <w:t xml:space="preserve"> proportion of their </w:t>
      </w:r>
      <w:r w:rsidR="00422DA9">
        <w:rPr>
          <w:rFonts w:ascii="Times New Roman" w:hAnsi="Times New Roman" w:cs="Times New Roman"/>
          <w:sz w:val="24"/>
          <w:szCs w:val="24"/>
        </w:rPr>
        <w:t>stand-replacing</w:t>
      </w:r>
      <w:r w:rsidR="003B1D87">
        <w:rPr>
          <w:rFonts w:ascii="Times New Roman" w:hAnsi="Times New Roman" w:cs="Times New Roman"/>
          <w:sz w:val="24"/>
          <w:szCs w:val="24"/>
        </w:rPr>
        <w:t xml:space="preserve"> area far from the nearest patch edge. Not surprisingly, fires that are larger and have a higher proportion of </w:t>
      </w:r>
      <w:r w:rsidR="00687171">
        <w:rPr>
          <w:rFonts w:ascii="Times New Roman" w:hAnsi="Times New Roman" w:cs="Times New Roman"/>
          <w:sz w:val="24"/>
          <w:szCs w:val="24"/>
        </w:rPr>
        <w:t>stand-replacing effects</w:t>
      </w:r>
      <w:r w:rsidR="003B1D87">
        <w:rPr>
          <w:rFonts w:ascii="Times New Roman" w:hAnsi="Times New Roman" w:cs="Times New Roman"/>
          <w:sz w:val="24"/>
          <w:szCs w:val="24"/>
        </w:rPr>
        <w:t xml:space="preserve"> tend to have </w:t>
      </w:r>
      <w:r w:rsidR="0045425A">
        <w:rPr>
          <w:rFonts w:ascii="Times New Roman" w:hAnsi="Times New Roman" w:cs="Times New Roman"/>
          <w:sz w:val="24"/>
          <w:szCs w:val="24"/>
        </w:rPr>
        <w:t xml:space="preserve">smaller </w:t>
      </w:r>
      <w:r w:rsidR="00923E84">
        <w:rPr>
          <w:rFonts w:ascii="Times New Roman" w:hAnsi="Times New Roman" w:cs="Times New Roman"/>
          <w:sz w:val="24"/>
          <w:szCs w:val="24"/>
        </w:rPr>
        <w:t>SDC</w:t>
      </w:r>
      <w:r w:rsidR="0045425A">
        <w:rPr>
          <w:rFonts w:ascii="Times New Roman" w:hAnsi="Times New Roman" w:cs="Times New Roman"/>
          <w:sz w:val="24"/>
          <w:szCs w:val="24"/>
        </w:rPr>
        <w:t>s (Figure</w:t>
      </w:r>
      <w:r w:rsidR="003B1D87">
        <w:rPr>
          <w:rFonts w:ascii="Times New Roman" w:hAnsi="Times New Roman" w:cs="Times New Roman"/>
          <w:sz w:val="24"/>
          <w:szCs w:val="24"/>
        </w:rPr>
        <w:t xml:space="preserve"> </w:t>
      </w:r>
      <w:r w:rsidR="0045425A">
        <w:rPr>
          <w:rFonts w:ascii="Times New Roman" w:hAnsi="Times New Roman" w:cs="Times New Roman"/>
          <w:sz w:val="24"/>
          <w:szCs w:val="24"/>
        </w:rPr>
        <w:t>5</w:t>
      </w:r>
      <w:r w:rsidR="004827AC">
        <w:rPr>
          <w:rFonts w:ascii="Times New Roman" w:hAnsi="Times New Roman" w:cs="Times New Roman"/>
          <w:sz w:val="24"/>
          <w:szCs w:val="24"/>
        </w:rPr>
        <w:t>B, C</w:t>
      </w:r>
      <w:r w:rsidR="003B1D87">
        <w:rPr>
          <w:rFonts w:ascii="Times New Roman" w:hAnsi="Times New Roman" w:cs="Times New Roman"/>
          <w:sz w:val="24"/>
          <w:szCs w:val="24"/>
        </w:rPr>
        <w:t>).</w:t>
      </w:r>
      <w:r w:rsidR="00882EC6">
        <w:rPr>
          <w:rFonts w:ascii="Times New Roman" w:hAnsi="Times New Roman" w:cs="Times New Roman"/>
          <w:sz w:val="24"/>
          <w:szCs w:val="24"/>
        </w:rPr>
        <w:t xml:space="preserve"> </w:t>
      </w:r>
      <w:r w:rsidR="00012851">
        <w:rPr>
          <w:rFonts w:ascii="Times New Roman" w:hAnsi="Times New Roman" w:cs="Times New Roman"/>
          <w:sz w:val="24"/>
          <w:szCs w:val="24"/>
        </w:rPr>
        <w:t>I</w:t>
      </w:r>
      <w:r w:rsidR="00814504">
        <w:rPr>
          <w:rFonts w:ascii="Times New Roman" w:hAnsi="Times New Roman" w:cs="Times New Roman"/>
          <w:sz w:val="24"/>
          <w:szCs w:val="24"/>
        </w:rPr>
        <w:t>t is possible to interpret this</w:t>
      </w:r>
      <w:r w:rsidR="00012851" w:rsidRPr="00012851">
        <w:rPr>
          <w:rFonts w:ascii="Times New Roman" w:hAnsi="Times New Roman" w:cs="Times New Roman"/>
          <w:sz w:val="24"/>
          <w:szCs w:val="24"/>
        </w:rPr>
        <w:t xml:space="preserve"> inverse relationship between fire size</w:t>
      </w:r>
      <w:r w:rsidR="00012851">
        <w:rPr>
          <w:rFonts w:ascii="Times New Roman" w:hAnsi="Times New Roman" w:cs="Times New Roman"/>
          <w:sz w:val="24"/>
          <w:szCs w:val="24"/>
        </w:rPr>
        <w:t>/percent stand-replacing</w:t>
      </w:r>
      <w:r w:rsidR="00012851" w:rsidRPr="00012851">
        <w:rPr>
          <w:rFonts w:ascii="Times New Roman" w:hAnsi="Times New Roman" w:cs="Times New Roman"/>
          <w:sz w:val="24"/>
          <w:szCs w:val="24"/>
        </w:rPr>
        <w:t xml:space="preserve"> and SDC as simple scale dependence in the SDC metric </w:t>
      </w:r>
      <w:r w:rsidR="00012851" w:rsidRPr="00012851">
        <w:rPr>
          <w:rFonts w:ascii="Times New Roman" w:hAnsi="Times New Roman" w:cs="Times New Roman"/>
          <w:sz w:val="24"/>
          <w:szCs w:val="24"/>
        </w:rPr>
        <w:fldChar w:fldCharType="begin"/>
      </w:r>
      <w:r w:rsidR="00636D3D">
        <w:rPr>
          <w:rFonts w:ascii="Times New Roman" w:hAnsi="Times New Roman" w:cs="Times New Roman"/>
          <w:sz w:val="24"/>
          <w:szCs w:val="24"/>
        </w:rPr>
        <w:instrText xml:space="preserve"> ADDIN EN.CITE &lt;EndNote&gt;&lt;Cite&gt;&lt;Author&gt;Wu&lt;/Author&gt;&lt;Year&gt;2002&lt;/Year&gt;&lt;RecNum&gt;1564&lt;/RecNum&gt;&lt;DisplayText&gt;(Wu et al. 2002)&lt;/DisplayText&gt;&lt;record&gt;&lt;rec-number&gt;1564&lt;/rec-number&gt;&lt;foreign-keys&gt;&lt;key app="EN" db-id="tre00sewcs55d2e0szppfpa0paptvstsvzt9" timestamp="1492795193"&gt;1564&lt;/key&gt;&lt;/foreign-keys&gt;&lt;ref-type name="Journal Article"&gt;17&lt;/ref-type&gt;&lt;contributors&gt;&lt;authors&gt;&lt;author&gt;Wu, Jianguo&lt;/author&gt;&lt;author&gt;Shen, Weijun&lt;/author&gt;&lt;author&gt;Sun, Weizhong&lt;/author&gt;&lt;author&gt;Tueller, Paul T.&lt;/author&gt;&lt;/authors&gt;&lt;/contributors&gt;&lt;titles&gt;&lt;title&gt;Empirical patterns of the effects of changing scale on landscape metrics&lt;/title&gt;&lt;secondary-title&gt;Landscape Ecology&lt;/secondary-title&gt;&lt;alt-title&gt;Landsc. Ecol.&lt;/alt-title&gt;&lt;short-title&gt;digital&lt;/short-title&gt;&lt;/titles&gt;&lt;periodical&gt;&lt;full-title&gt;Landscape Ecology&lt;/full-title&gt;&lt;abbr-1&gt;Landscape Ecol.&lt;/abbr-1&gt;&lt;/periodical&gt;&lt;pages&gt;761-782&lt;/pages&gt;&lt;volume&gt;17&lt;/volume&gt;&lt;number&gt;8&lt;/number&gt;&lt;dates&gt;&lt;year&gt;2002&lt;/year&gt;&lt;/dates&gt;&lt;isbn&gt;1572-9761&lt;/isbn&gt;&lt;label&gt;Wu2002&lt;/label&gt;&lt;work-type&gt;journal article&lt;/work-type&gt;&lt;urls&gt;&lt;related-urls&gt;&lt;url&gt;http://dx.doi.org/10.1023/A:1022995922992&lt;/url&gt;&lt;/related-urls&gt;&lt;/urls&gt;&lt;electronic-resource-num&gt;10.1023/a:1022995922992&lt;/electronic-resource-num&gt;&lt;/record&gt;&lt;/Cite&gt;&lt;/EndNote&gt;</w:instrText>
      </w:r>
      <w:r w:rsidR="00012851" w:rsidRPr="00012851">
        <w:rPr>
          <w:rFonts w:ascii="Times New Roman" w:hAnsi="Times New Roman" w:cs="Times New Roman"/>
          <w:sz w:val="24"/>
          <w:szCs w:val="24"/>
        </w:rPr>
        <w:fldChar w:fldCharType="separate"/>
      </w:r>
      <w:r w:rsidR="00636D3D">
        <w:rPr>
          <w:rFonts w:ascii="Times New Roman" w:hAnsi="Times New Roman" w:cs="Times New Roman"/>
          <w:noProof/>
          <w:sz w:val="24"/>
          <w:szCs w:val="24"/>
        </w:rPr>
        <w:t>(Wu et al. 2002)</w:t>
      </w:r>
      <w:r w:rsidR="00012851" w:rsidRPr="00012851">
        <w:rPr>
          <w:rFonts w:ascii="Times New Roman" w:hAnsi="Times New Roman" w:cs="Times New Roman"/>
          <w:sz w:val="24"/>
          <w:szCs w:val="24"/>
        </w:rPr>
        <w:fldChar w:fldCharType="end"/>
      </w:r>
      <w:r w:rsidR="00012851" w:rsidRPr="00012851">
        <w:rPr>
          <w:rFonts w:ascii="Times New Roman" w:hAnsi="Times New Roman" w:cs="Times New Roman"/>
          <w:sz w:val="24"/>
          <w:szCs w:val="24"/>
        </w:rPr>
        <w:t xml:space="preserve">. </w:t>
      </w:r>
      <w:r w:rsidR="00012851">
        <w:rPr>
          <w:rFonts w:ascii="Times New Roman" w:hAnsi="Times New Roman" w:cs="Times New Roman"/>
          <w:sz w:val="24"/>
          <w:szCs w:val="24"/>
        </w:rPr>
        <w:t>However, the fact that both of these variables tend</w:t>
      </w:r>
      <w:r w:rsidR="00012851" w:rsidRPr="00012851">
        <w:rPr>
          <w:rFonts w:ascii="Times New Roman" w:hAnsi="Times New Roman" w:cs="Times New Roman"/>
          <w:sz w:val="24"/>
          <w:szCs w:val="24"/>
        </w:rPr>
        <w:t xml:space="preserve"> to </w:t>
      </w:r>
      <w:r w:rsidR="00012851">
        <w:rPr>
          <w:rFonts w:ascii="Times New Roman" w:hAnsi="Times New Roman" w:cs="Times New Roman"/>
          <w:sz w:val="24"/>
          <w:szCs w:val="24"/>
        </w:rPr>
        <w:t xml:space="preserve">be </w:t>
      </w:r>
      <w:r w:rsidR="00012851" w:rsidRPr="00012851">
        <w:rPr>
          <w:rFonts w:ascii="Times New Roman" w:hAnsi="Times New Roman" w:cs="Times New Roman"/>
          <w:sz w:val="24"/>
          <w:szCs w:val="24"/>
        </w:rPr>
        <w:t xml:space="preserve">positively associated with stand-replacing patch size </w:t>
      </w:r>
      <w:r w:rsidR="00012851" w:rsidRPr="00012851">
        <w:rPr>
          <w:rFonts w:ascii="Times New Roman" w:hAnsi="Times New Roman" w:cs="Times New Roman"/>
          <w:sz w:val="24"/>
          <w:szCs w:val="24"/>
        </w:rPr>
        <w:fldChar w:fldCharType="begin">
          <w:fldData xml:space="preserve">PEVuZE5vdGU+PENpdGU+PEF1dGhvcj5IYXJ2ZXk8L0F1dGhvcj48WWVhcj4yMDE2PC9ZZWFyPjxS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==
</w:fldData>
        </w:fldChar>
      </w:r>
      <w:r w:rsidR="008415D0">
        <w:rPr>
          <w:rFonts w:ascii="Times New Roman" w:hAnsi="Times New Roman" w:cs="Times New Roman"/>
          <w:sz w:val="24"/>
          <w:szCs w:val="24"/>
        </w:rPr>
        <w:instrText xml:space="preserve"> ADDIN EN.CITE </w:instrText>
      </w:r>
      <w:r w:rsidR="008415D0">
        <w:rPr>
          <w:rFonts w:ascii="Times New Roman" w:hAnsi="Times New Roman" w:cs="Times New Roman"/>
          <w:sz w:val="24"/>
          <w:szCs w:val="24"/>
        </w:rPr>
        <w:fldChar w:fldCharType="begin">
          <w:fldData xml:space="preserve">PEVuZE5vdGU+PENpdGU+PEF1dGhvcj5IYXJ2ZXk8L0F1dGhvcj48WWVhcj4yMDE2PC9ZZWFyPjxS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==
</w:fldData>
        </w:fldChar>
      </w:r>
      <w:r w:rsidR="008415D0">
        <w:rPr>
          <w:rFonts w:ascii="Times New Roman" w:hAnsi="Times New Roman" w:cs="Times New Roman"/>
          <w:sz w:val="24"/>
          <w:szCs w:val="24"/>
        </w:rPr>
        <w:instrText xml:space="preserve"> ADDIN EN.CITE.DATA </w:instrText>
      </w:r>
      <w:r w:rsidR="008415D0">
        <w:rPr>
          <w:rFonts w:ascii="Times New Roman" w:hAnsi="Times New Roman" w:cs="Times New Roman"/>
          <w:sz w:val="24"/>
          <w:szCs w:val="24"/>
        </w:rPr>
      </w:r>
      <w:r w:rsidR="008415D0">
        <w:rPr>
          <w:rFonts w:ascii="Times New Roman" w:hAnsi="Times New Roman" w:cs="Times New Roman"/>
          <w:sz w:val="24"/>
          <w:szCs w:val="24"/>
        </w:rPr>
        <w:fldChar w:fldCharType="end"/>
      </w:r>
      <w:r w:rsidR="00012851" w:rsidRPr="00012851">
        <w:rPr>
          <w:rFonts w:ascii="Times New Roman" w:hAnsi="Times New Roman" w:cs="Times New Roman"/>
          <w:sz w:val="24"/>
          <w:szCs w:val="24"/>
        </w:rPr>
      </w:r>
      <w:r w:rsidR="00012851" w:rsidRPr="00012851">
        <w:rPr>
          <w:rFonts w:ascii="Times New Roman" w:hAnsi="Times New Roman" w:cs="Times New Roman"/>
          <w:sz w:val="24"/>
          <w:szCs w:val="24"/>
        </w:rPr>
        <w:fldChar w:fldCharType="separate"/>
      </w:r>
      <w:r w:rsidR="008415D0">
        <w:rPr>
          <w:rFonts w:ascii="Times New Roman" w:hAnsi="Times New Roman" w:cs="Times New Roman"/>
          <w:noProof/>
          <w:sz w:val="24"/>
          <w:szCs w:val="24"/>
        </w:rPr>
        <w:t>(Miller et al. 2009; Harvey et al. 2016)</w:t>
      </w:r>
      <w:r w:rsidR="00012851" w:rsidRPr="00012851">
        <w:rPr>
          <w:rFonts w:ascii="Times New Roman" w:hAnsi="Times New Roman" w:cs="Times New Roman"/>
          <w:sz w:val="24"/>
          <w:szCs w:val="24"/>
        </w:rPr>
        <w:fldChar w:fldCharType="end"/>
      </w:r>
      <w:r w:rsidR="00012851">
        <w:rPr>
          <w:rFonts w:ascii="Times New Roman" w:hAnsi="Times New Roman" w:cs="Times New Roman"/>
          <w:sz w:val="24"/>
          <w:szCs w:val="24"/>
        </w:rPr>
        <w:t xml:space="preserve"> suggests that</w:t>
      </w:r>
      <w:r w:rsidR="00012851" w:rsidRPr="00012851">
        <w:rPr>
          <w:rFonts w:ascii="Times New Roman" w:hAnsi="Times New Roman" w:cs="Times New Roman"/>
          <w:sz w:val="24"/>
          <w:szCs w:val="24"/>
        </w:rPr>
        <w:t xml:space="preserve"> SDC is capturing a real phenomenon</w:t>
      </w:r>
      <w:r w:rsidR="00814504">
        <w:rPr>
          <w:rFonts w:ascii="Times New Roman" w:hAnsi="Times New Roman" w:cs="Times New Roman"/>
          <w:sz w:val="24"/>
          <w:szCs w:val="24"/>
        </w:rPr>
        <w:t xml:space="preserve"> </w:t>
      </w:r>
      <w:r w:rsidR="00814504" w:rsidRPr="00814504">
        <w:rPr>
          <w:rFonts w:ascii="Times New Roman" w:hAnsi="Times New Roman" w:cs="Times New Roman"/>
          <w:sz w:val="24"/>
          <w:szCs w:val="24"/>
        </w:rPr>
        <w:t xml:space="preserve">(distance to edge) that is affected by the scale of </w:t>
      </w:r>
      <w:r w:rsidR="00814504">
        <w:rPr>
          <w:rFonts w:ascii="Times New Roman" w:hAnsi="Times New Roman" w:cs="Times New Roman"/>
          <w:sz w:val="24"/>
          <w:szCs w:val="24"/>
        </w:rPr>
        <w:t>stand-replacing</w:t>
      </w:r>
      <w:r w:rsidR="00814504" w:rsidRPr="00814504">
        <w:rPr>
          <w:rFonts w:ascii="Times New Roman" w:hAnsi="Times New Roman" w:cs="Times New Roman"/>
          <w:sz w:val="24"/>
          <w:szCs w:val="24"/>
        </w:rPr>
        <w:t xml:space="preserve"> effects</w:t>
      </w:r>
      <w:r w:rsidR="00012851" w:rsidRPr="00012851">
        <w:rPr>
          <w:rFonts w:ascii="Times New Roman" w:hAnsi="Times New Roman" w:cs="Times New Roman"/>
          <w:sz w:val="24"/>
          <w:szCs w:val="24"/>
        </w:rPr>
        <w:t xml:space="preserve"> and </w:t>
      </w:r>
      <w:r w:rsidR="00814504">
        <w:rPr>
          <w:rFonts w:ascii="Times New Roman" w:hAnsi="Times New Roman" w:cs="Times New Roman"/>
          <w:sz w:val="24"/>
          <w:szCs w:val="24"/>
        </w:rPr>
        <w:t xml:space="preserve">is </w:t>
      </w:r>
      <w:r w:rsidR="00012851" w:rsidRPr="00012851">
        <w:rPr>
          <w:rFonts w:ascii="Times New Roman" w:hAnsi="Times New Roman" w:cs="Times New Roman"/>
          <w:sz w:val="24"/>
          <w:szCs w:val="24"/>
        </w:rPr>
        <w:t>not an artifact of scale dependence</w:t>
      </w:r>
      <w:r w:rsidR="00012851">
        <w:rPr>
          <w:rFonts w:ascii="Times New Roman" w:hAnsi="Times New Roman" w:cs="Times New Roman"/>
          <w:sz w:val="24"/>
          <w:szCs w:val="24"/>
        </w:rPr>
        <w:t>. F</w:t>
      </w:r>
      <w:r w:rsidR="00882EC6">
        <w:rPr>
          <w:rFonts w:ascii="Times New Roman" w:hAnsi="Times New Roman" w:cs="Times New Roman"/>
          <w:sz w:val="24"/>
          <w:szCs w:val="24"/>
        </w:rPr>
        <w:t>or any giv</w:t>
      </w:r>
      <w:r w:rsidR="0045425A">
        <w:rPr>
          <w:rFonts w:ascii="Times New Roman" w:hAnsi="Times New Roman" w:cs="Times New Roman"/>
          <w:sz w:val="24"/>
          <w:szCs w:val="24"/>
        </w:rPr>
        <w:t xml:space="preserve">en fire size </w:t>
      </w:r>
      <w:r w:rsidR="00012851">
        <w:rPr>
          <w:rFonts w:ascii="Times New Roman" w:hAnsi="Times New Roman" w:cs="Times New Roman"/>
          <w:sz w:val="24"/>
          <w:szCs w:val="24"/>
        </w:rPr>
        <w:t>or percent</w:t>
      </w:r>
      <w:r w:rsidR="0045425A">
        <w:rPr>
          <w:rFonts w:ascii="Times New Roman" w:hAnsi="Times New Roman" w:cs="Times New Roman"/>
          <w:sz w:val="24"/>
          <w:szCs w:val="24"/>
        </w:rPr>
        <w:t xml:space="preserve"> stand-replacing area</w:t>
      </w:r>
      <w:r w:rsidR="00882EC6">
        <w:rPr>
          <w:rFonts w:ascii="Times New Roman" w:hAnsi="Times New Roman" w:cs="Times New Roman"/>
          <w:sz w:val="24"/>
          <w:szCs w:val="24"/>
        </w:rPr>
        <w:t>, there are still a wide range of potential</w:t>
      </w:r>
      <w:r w:rsidR="00BE67EF">
        <w:rPr>
          <w:rFonts w:ascii="Times New Roman" w:hAnsi="Times New Roman" w:cs="Times New Roman"/>
          <w:sz w:val="24"/>
          <w:szCs w:val="24"/>
        </w:rPr>
        <w:t xml:space="preserve"> SDC </w:t>
      </w:r>
      <w:r w:rsidR="00012851">
        <w:rPr>
          <w:rFonts w:ascii="Times New Roman" w:hAnsi="Times New Roman" w:cs="Times New Roman"/>
          <w:sz w:val="24"/>
          <w:szCs w:val="24"/>
        </w:rPr>
        <w:t>values. This</w:t>
      </w:r>
      <w:r w:rsidR="00882EC6">
        <w:rPr>
          <w:rFonts w:ascii="Times New Roman" w:hAnsi="Times New Roman" w:cs="Times New Roman"/>
          <w:sz w:val="24"/>
          <w:szCs w:val="24"/>
        </w:rPr>
        <w:t xml:space="preserve"> illustrates </w:t>
      </w:r>
      <w:r w:rsidR="0045425A">
        <w:rPr>
          <w:rFonts w:ascii="Times New Roman" w:hAnsi="Times New Roman" w:cs="Times New Roman"/>
          <w:sz w:val="24"/>
          <w:szCs w:val="24"/>
        </w:rPr>
        <w:t xml:space="preserve">potentially </w:t>
      </w:r>
      <w:r w:rsidR="00882EC6">
        <w:rPr>
          <w:rFonts w:ascii="Times New Roman" w:hAnsi="Times New Roman" w:cs="Times New Roman"/>
          <w:sz w:val="24"/>
          <w:szCs w:val="24"/>
        </w:rPr>
        <w:t>profound ecological differences among “mixed-severity” fires that might otherwise be considered very similar</w:t>
      </w:r>
      <w:r w:rsidR="00A5624B">
        <w:rPr>
          <w:rFonts w:ascii="Times New Roman" w:hAnsi="Times New Roman" w:cs="Times New Roman"/>
          <w:sz w:val="24"/>
          <w:szCs w:val="24"/>
        </w:rPr>
        <w:t xml:space="preserve"> if </w:t>
      </w:r>
      <w:r w:rsidR="00012851">
        <w:rPr>
          <w:rFonts w:ascii="Times New Roman" w:hAnsi="Times New Roman" w:cs="Times New Roman"/>
          <w:sz w:val="24"/>
          <w:szCs w:val="24"/>
        </w:rPr>
        <w:t xml:space="preserve">just </w:t>
      </w:r>
      <w:r w:rsidR="00A5624B">
        <w:rPr>
          <w:rFonts w:ascii="Times New Roman" w:hAnsi="Times New Roman" w:cs="Times New Roman"/>
          <w:sz w:val="24"/>
          <w:szCs w:val="24"/>
        </w:rPr>
        <w:t xml:space="preserve">percent </w:t>
      </w:r>
      <w:r w:rsidR="00BE67EF">
        <w:rPr>
          <w:rFonts w:ascii="Times New Roman" w:hAnsi="Times New Roman" w:cs="Times New Roman"/>
          <w:sz w:val="24"/>
          <w:szCs w:val="24"/>
        </w:rPr>
        <w:t>stand-replacing</w:t>
      </w:r>
      <w:r w:rsidR="00A5624B">
        <w:rPr>
          <w:rFonts w:ascii="Times New Roman" w:hAnsi="Times New Roman" w:cs="Times New Roman"/>
          <w:sz w:val="24"/>
          <w:szCs w:val="24"/>
        </w:rPr>
        <w:t xml:space="preserve"> were used as the relevant variable</w:t>
      </w:r>
      <w:r w:rsidR="00A53B80">
        <w:rPr>
          <w:rFonts w:ascii="Times New Roman" w:hAnsi="Times New Roman" w:cs="Times New Roman"/>
          <w:sz w:val="24"/>
          <w:szCs w:val="24"/>
        </w:rPr>
        <w:t xml:space="preserve">. </w:t>
      </w:r>
      <w:r w:rsidR="00882EC6">
        <w:rPr>
          <w:rFonts w:ascii="Times New Roman" w:hAnsi="Times New Roman" w:cs="Times New Roman"/>
          <w:sz w:val="24"/>
          <w:szCs w:val="24"/>
        </w:rPr>
        <w:t>Thus,</w:t>
      </w:r>
      <w:r w:rsidR="00BE67EF">
        <w:rPr>
          <w:rFonts w:ascii="Times New Roman" w:hAnsi="Times New Roman" w:cs="Times New Roman"/>
          <w:sz w:val="24"/>
          <w:szCs w:val="24"/>
        </w:rPr>
        <w:t xml:space="preserve"> SDC </w:t>
      </w:r>
      <w:r w:rsidR="00882EC6">
        <w:rPr>
          <w:rFonts w:ascii="Times New Roman" w:hAnsi="Times New Roman" w:cs="Times New Roman"/>
          <w:sz w:val="24"/>
          <w:szCs w:val="24"/>
        </w:rPr>
        <w:t xml:space="preserve">may be a reasonable </w:t>
      </w:r>
      <w:r w:rsidR="00A5624B">
        <w:rPr>
          <w:rFonts w:ascii="Times New Roman" w:hAnsi="Times New Roman" w:cs="Times New Roman"/>
          <w:sz w:val="24"/>
          <w:szCs w:val="24"/>
        </w:rPr>
        <w:t>integration of</w:t>
      </w:r>
      <w:r w:rsidR="00882EC6">
        <w:rPr>
          <w:rFonts w:ascii="Times New Roman" w:hAnsi="Times New Roman" w:cs="Times New Roman"/>
          <w:sz w:val="24"/>
          <w:szCs w:val="24"/>
        </w:rPr>
        <w:t xml:space="preserve"> both </w:t>
      </w:r>
      <w:r w:rsidR="00687171">
        <w:rPr>
          <w:rFonts w:ascii="Times New Roman" w:hAnsi="Times New Roman" w:cs="Times New Roman"/>
          <w:sz w:val="24"/>
          <w:szCs w:val="24"/>
        </w:rPr>
        <w:t xml:space="preserve">of </w:t>
      </w:r>
      <w:r w:rsidR="00882EC6">
        <w:rPr>
          <w:rFonts w:ascii="Times New Roman" w:hAnsi="Times New Roman" w:cs="Times New Roman"/>
          <w:sz w:val="24"/>
          <w:szCs w:val="24"/>
        </w:rPr>
        <w:t xml:space="preserve">these variables, but it also contains additional information that is highly relevant to quantifying </w:t>
      </w:r>
      <w:r w:rsidR="0045425A">
        <w:rPr>
          <w:rFonts w:ascii="Times New Roman" w:hAnsi="Times New Roman" w:cs="Times New Roman"/>
          <w:sz w:val="24"/>
          <w:szCs w:val="24"/>
        </w:rPr>
        <w:t>fire effects</w:t>
      </w:r>
      <w:r w:rsidR="00012851">
        <w:rPr>
          <w:rFonts w:ascii="Times New Roman" w:hAnsi="Times New Roman" w:cs="Times New Roman"/>
          <w:sz w:val="24"/>
          <w:szCs w:val="24"/>
        </w:rPr>
        <w:t xml:space="preserve"> in </w:t>
      </w:r>
      <w:r w:rsidR="001A636B">
        <w:rPr>
          <w:rFonts w:ascii="Times New Roman" w:hAnsi="Times New Roman" w:cs="Times New Roman"/>
          <w:sz w:val="24"/>
          <w:szCs w:val="24"/>
        </w:rPr>
        <w:t>many conifer-dominated</w:t>
      </w:r>
      <w:r w:rsidR="00012851">
        <w:rPr>
          <w:rFonts w:ascii="Times New Roman" w:hAnsi="Times New Roman" w:cs="Times New Roman"/>
          <w:sz w:val="24"/>
          <w:szCs w:val="24"/>
        </w:rPr>
        <w:t xml:space="preserve"> forest ecosystems</w:t>
      </w:r>
      <w:r w:rsidR="00D8073B">
        <w:rPr>
          <w:rFonts w:ascii="Times New Roman" w:hAnsi="Times New Roman" w:cs="Times New Roman"/>
          <w:sz w:val="24"/>
          <w:szCs w:val="24"/>
        </w:rPr>
        <w:t xml:space="preserve"> (e.g., distance to seed source)</w:t>
      </w:r>
      <w:r w:rsidR="00FB638F">
        <w:rPr>
          <w:rFonts w:ascii="Times New Roman" w:hAnsi="Times New Roman" w:cs="Times New Roman"/>
          <w:sz w:val="24"/>
          <w:szCs w:val="24"/>
        </w:rPr>
        <w:t>.</w:t>
      </w:r>
    </w:p>
    <w:p w14:paraId="0FF5C324" w14:textId="524BAB97" w:rsidR="00FB638F" w:rsidRDefault="00FB638F"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#Figure 5 approximately here#</w:t>
      </w:r>
    </w:p>
    <w:p w14:paraId="2BD2CD05" w14:textId="1B600B20" w:rsidR="00415DEB" w:rsidRDefault="00311753" w:rsidP="00D8073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15DEB" w:rsidRPr="00415DEB">
        <w:rPr>
          <w:rFonts w:ascii="Times New Roman" w:hAnsi="Times New Roman" w:cs="Times New Roman"/>
          <w:sz w:val="24"/>
          <w:szCs w:val="24"/>
        </w:rPr>
        <w:t xml:space="preserve">To investigate </w:t>
      </w:r>
      <w:r w:rsidR="00A65233">
        <w:rPr>
          <w:rFonts w:ascii="Times New Roman" w:hAnsi="Times New Roman" w:cs="Times New Roman"/>
          <w:sz w:val="24"/>
          <w:szCs w:val="24"/>
        </w:rPr>
        <w:t xml:space="preserve">the relationship between </w:t>
      </w:r>
      <w:r w:rsidR="00415DEB" w:rsidRPr="00415DEB">
        <w:rPr>
          <w:rFonts w:ascii="Times New Roman" w:hAnsi="Times New Roman" w:cs="Times New Roman"/>
          <w:sz w:val="24"/>
          <w:szCs w:val="24"/>
        </w:rPr>
        <w:t>SDC</w:t>
      </w:r>
      <w:r w:rsidR="002630AD">
        <w:rPr>
          <w:rFonts w:ascii="Times New Roman" w:hAnsi="Times New Roman" w:cs="Times New Roman"/>
          <w:sz w:val="24"/>
          <w:szCs w:val="24"/>
        </w:rPr>
        <w:t xml:space="preserve"> </w:t>
      </w:r>
      <w:r w:rsidR="00415DEB" w:rsidRPr="00415DEB">
        <w:rPr>
          <w:rFonts w:ascii="Times New Roman" w:hAnsi="Times New Roman" w:cs="Times New Roman"/>
          <w:sz w:val="24"/>
          <w:szCs w:val="24"/>
        </w:rPr>
        <w:t>and other spatial statistics, we calculated two metrics of patch complexity typically used in the FRAGSTATS software package</w:t>
      </w:r>
      <w:r w:rsidR="00415DEB">
        <w:rPr>
          <w:rFonts w:ascii="Times New Roman" w:hAnsi="Times New Roman" w:cs="Times New Roman"/>
          <w:sz w:val="24"/>
          <w:szCs w:val="24"/>
        </w:rPr>
        <w:t xml:space="preserve"> </w:t>
      </w:r>
      <w:r w:rsidR="00415DEB">
        <w:rPr>
          <w:rFonts w:ascii="Times New Roman" w:hAnsi="Times New Roman" w:cs="Times New Roman"/>
          <w:sz w:val="24"/>
          <w:szCs w:val="24"/>
        </w:rPr>
        <w:lastRenderedPageBreak/>
        <w:fldChar w:fldCharType="begin"/>
      </w:r>
      <w:r w:rsidR="00415DEB">
        <w:rPr>
          <w:rFonts w:ascii="Times New Roman" w:hAnsi="Times New Roman" w:cs="Times New Roman"/>
          <w:sz w:val="24"/>
          <w:szCs w:val="24"/>
        </w:rPr>
        <w:instrText xml:space="preserve"> ADDIN EN.CITE &lt;EndNote&gt;&lt;Cite&gt;&lt;Author&gt;McGarigal&lt;/Author&gt;&lt;Year&gt;2002&lt;/Year&gt;&lt;RecNum&gt;336&lt;/RecNum&gt;&lt;DisplayText&gt;(McGarigal et al. 2002)&lt;/DisplayText&gt;&lt;record&gt;&lt;rec-number&gt;336&lt;/rec-number&gt;&lt;foreign-keys&gt;&lt;key app="EN" db-id="tre00sewcs55d2e0szppfpa0paptvstsvzt9" timestamp="0"&gt;336&lt;/key&gt;&lt;/foreign-keys&gt;&lt;ref-type name="Report"&gt;27&lt;/ref-type&gt;&lt;contributors&gt;&lt;authors&gt;&lt;author&gt;McGarigal, K.&lt;/author&gt;&lt;author&gt;Cushman, S. A.&lt;/author&gt;&lt;author&gt;Neel, M. C.&lt;/author&gt;&lt;author&gt;Ene, E.&lt;/author&gt;&lt;/authors&gt;&lt;/contributors&gt;&lt;titles&gt;&lt;title&gt;FRAGSTATS v3: Spatial pattern analysis program for categorical and continuous maps. Computer software program produced by the authors at the University of Massachusetts, Amherst. Available at the following web site: www.umass.edu/landeco/research/fragstats/fragstats.html&lt;/title&gt;&lt;short-title&gt;digital&lt;/short-title&gt;&lt;/titles&gt;&lt;dates&gt;&lt;year&gt;2002&lt;/year&gt;&lt;/dates&gt;&lt;urls&gt;&lt;/urls&gt;&lt;/record&gt;&lt;/Cite&gt;&lt;/EndNote&gt;</w:instrText>
      </w:r>
      <w:r w:rsidR="00415DEB">
        <w:rPr>
          <w:rFonts w:ascii="Times New Roman" w:hAnsi="Times New Roman" w:cs="Times New Roman"/>
          <w:sz w:val="24"/>
          <w:szCs w:val="24"/>
        </w:rPr>
        <w:fldChar w:fldCharType="separate"/>
      </w:r>
      <w:r w:rsidR="00415DEB">
        <w:rPr>
          <w:rFonts w:ascii="Times New Roman" w:hAnsi="Times New Roman" w:cs="Times New Roman"/>
          <w:noProof/>
          <w:sz w:val="24"/>
          <w:szCs w:val="24"/>
        </w:rPr>
        <w:t>(McGarigal et al. 2002)</w:t>
      </w:r>
      <w:r w:rsidR="00415DEB">
        <w:rPr>
          <w:rFonts w:ascii="Times New Roman" w:hAnsi="Times New Roman" w:cs="Times New Roman"/>
          <w:sz w:val="24"/>
          <w:szCs w:val="24"/>
        </w:rPr>
        <w:fldChar w:fldCharType="end"/>
      </w:r>
      <w:r w:rsidR="00415DEB" w:rsidRPr="00415DEB">
        <w:rPr>
          <w:rFonts w:ascii="Times New Roman" w:hAnsi="Times New Roman" w:cs="Times New Roman"/>
          <w:sz w:val="24"/>
          <w:szCs w:val="24"/>
        </w:rPr>
        <w:t>. Specifically, we calculated the area-weighted mean shape index (AWMSI</w:t>
      </w:r>
      <w:r w:rsidR="00552C64">
        <w:rPr>
          <w:rFonts w:ascii="Times New Roman" w:hAnsi="Times New Roman" w:cs="Times New Roman"/>
          <w:sz w:val="24"/>
          <w:szCs w:val="24"/>
        </w:rPr>
        <w:t>;</w:t>
      </w:r>
      <w:r w:rsidR="00552C64" w:rsidRPr="00552C64">
        <w:rPr>
          <w:rFonts w:ascii="Times New Roman" w:hAnsi="Times New Roman" w:cs="Times New Roman"/>
          <w:sz w:val="24"/>
          <w:szCs w:val="24"/>
        </w:rPr>
        <w:t xml:space="preserve"> </w:t>
      </w:r>
      <w:r w:rsidR="00552C64">
        <w:rPr>
          <w:rFonts w:ascii="Times New Roman" w:hAnsi="Times New Roman" w:cs="Times New Roman"/>
          <w:sz w:val="24"/>
          <w:szCs w:val="24"/>
        </w:rPr>
        <w:t>essentially the perimeter-to-area ratio weighted towards larger patches</w:t>
      </w:r>
      <w:r w:rsidR="00415DEB" w:rsidRPr="00415DEB">
        <w:rPr>
          <w:rFonts w:ascii="Times New Roman" w:hAnsi="Times New Roman" w:cs="Times New Roman"/>
          <w:sz w:val="24"/>
          <w:szCs w:val="24"/>
        </w:rPr>
        <w:t>) and the area-weighted mean p</w:t>
      </w:r>
      <w:r w:rsidR="00A65233">
        <w:rPr>
          <w:rFonts w:ascii="Times New Roman" w:hAnsi="Times New Roman" w:cs="Times New Roman"/>
          <w:sz w:val="24"/>
          <w:szCs w:val="24"/>
        </w:rPr>
        <w:t>atch fractal dimension (AWMPFD). These two metrics</w:t>
      </w:r>
      <w:r w:rsidR="00415DEB" w:rsidRPr="00415DEB">
        <w:rPr>
          <w:rFonts w:ascii="Times New Roman" w:hAnsi="Times New Roman" w:cs="Times New Roman"/>
          <w:sz w:val="24"/>
          <w:szCs w:val="24"/>
        </w:rPr>
        <w:t xml:space="preserve"> provide information on patch complexity</w:t>
      </w:r>
      <w:r w:rsidR="000B32C5">
        <w:rPr>
          <w:rFonts w:ascii="Times New Roman" w:hAnsi="Times New Roman" w:cs="Times New Roman"/>
          <w:sz w:val="24"/>
          <w:szCs w:val="24"/>
        </w:rPr>
        <w:t>,</w:t>
      </w:r>
      <w:r w:rsidR="00415DEB" w:rsidRPr="00415DEB">
        <w:rPr>
          <w:rFonts w:ascii="Times New Roman" w:hAnsi="Times New Roman" w:cs="Times New Roman"/>
          <w:sz w:val="24"/>
          <w:szCs w:val="24"/>
        </w:rPr>
        <w:t xml:space="preserve"> while remaining fairly insensitive to the spatial grain or extent of the landsc</w:t>
      </w:r>
      <w:r w:rsidR="00415DEB">
        <w:rPr>
          <w:rFonts w:ascii="Times New Roman" w:hAnsi="Times New Roman" w:cs="Times New Roman"/>
          <w:sz w:val="24"/>
          <w:szCs w:val="24"/>
        </w:rPr>
        <w:t xml:space="preserve">ape </w:t>
      </w:r>
      <w:r w:rsidR="00415DEB">
        <w:rPr>
          <w:rFonts w:ascii="Times New Roman" w:hAnsi="Times New Roman" w:cs="Times New Roman"/>
          <w:sz w:val="24"/>
          <w:szCs w:val="24"/>
        </w:rPr>
        <w:fldChar w:fldCharType="begin"/>
      </w:r>
      <w:r w:rsidR="00415DEB">
        <w:rPr>
          <w:rFonts w:ascii="Times New Roman" w:hAnsi="Times New Roman" w:cs="Times New Roman"/>
          <w:sz w:val="24"/>
          <w:szCs w:val="24"/>
        </w:rPr>
        <w:instrText xml:space="preserve"> ADDIN EN.CITE &lt;EndNote&gt;&lt;Cite&gt;&lt;Author&gt;Wu&lt;/Author&gt;&lt;Year&gt;2002&lt;/Year&gt;&lt;RecNum&gt;1564&lt;/RecNum&gt;&lt;DisplayText&gt;(Wu et al. 2002)&lt;/DisplayText&gt;&lt;record&gt;&lt;rec-number&gt;1564&lt;/rec-number&gt;&lt;foreign-keys&gt;&lt;key app="EN" db-id="tre00sewcs55d2e0szppfpa0paptvstsvzt9" timestamp="1492795193"&gt;1564&lt;/key&gt;&lt;/foreign-keys&gt;&lt;ref-type name="Journal Article"&gt;17&lt;/ref-type&gt;&lt;contributors&gt;&lt;authors&gt;&lt;author&gt;Wu, Jianguo&lt;/author&gt;&lt;author&gt;Shen, Weijun&lt;/author&gt;&lt;author&gt;Sun, Weizhong&lt;/author&gt;&lt;author&gt;Tueller, Paul T.&lt;/author&gt;&lt;/authors&gt;&lt;/contributors&gt;&lt;titles&gt;&lt;title&gt;Empirical patterns of the effects of changing scale on landscape metrics&lt;/title&gt;&lt;secondary-title&gt;Landscape Ecology&lt;/secondary-title&gt;&lt;alt-title&gt;Landsc. Ecol.&lt;/alt-title&gt;&lt;short-title&gt;digital&lt;/short-title&gt;&lt;/titles&gt;&lt;periodical&gt;&lt;full-title&gt;Landscape Ecology&lt;/full-title&gt;&lt;abbr-1&gt;Landscape Ecol.&lt;/abbr-1&gt;&lt;/periodical&gt;&lt;pages&gt;761-782&lt;/pages&gt;&lt;volume&gt;17&lt;/volume&gt;&lt;number&gt;8&lt;/number&gt;&lt;dates&gt;&lt;year&gt;2002&lt;/year&gt;&lt;/dates&gt;&lt;isbn&gt;1572-9761&lt;/isbn&gt;&lt;label&gt;Wu2002&lt;/label&gt;&lt;work-type&gt;journal article&lt;/work-type&gt;&lt;urls&gt;&lt;related-urls&gt;&lt;url&gt;http://dx.doi.org/10.1023/A:1022995922992&lt;/url&gt;&lt;/related-urls&gt;&lt;/urls&gt;&lt;electronic-resource-num&gt;10.1023/a:1022995922992&lt;/electronic-resource-num&gt;&lt;/record&gt;&lt;/Cite&gt;&lt;/EndNote&gt;</w:instrText>
      </w:r>
      <w:r w:rsidR="00415DEB">
        <w:rPr>
          <w:rFonts w:ascii="Times New Roman" w:hAnsi="Times New Roman" w:cs="Times New Roman"/>
          <w:sz w:val="24"/>
          <w:szCs w:val="24"/>
        </w:rPr>
        <w:fldChar w:fldCharType="separate"/>
      </w:r>
      <w:r w:rsidR="00415DEB">
        <w:rPr>
          <w:rFonts w:ascii="Times New Roman" w:hAnsi="Times New Roman" w:cs="Times New Roman"/>
          <w:noProof/>
          <w:sz w:val="24"/>
          <w:szCs w:val="24"/>
        </w:rPr>
        <w:t>(Wu et al. 2002)</w:t>
      </w:r>
      <w:r w:rsidR="00415DEB">
        <w:rPr>
          <w:rFonts w:ascii="Times New Roman" w:hAnsi="Times New Roman" w:cs="Times New Roman"/>
          <w:sz w:val="24"/>
          <w:szCs w:val="24"/>
        </w:rPr>
        <w:fldChar w:fldCharType="end"/>
      </w:r>
      <w:r w:rsidR="00415DEB">
        <w:rPr>
          <w:rFonts w:ascii="Times New Roman" w:hAnsi="Times New Roman" w:cs="Times New Roman"/>
          <w:sz w:val="24"/>
          <w:szCs w:val="24"/>
        </w:rPr>
        <w:t xml:space="preserve">. </w:t>
      </w:r>
      <w:r w:rsidR="00C35B7E" w:rsidRPr="00C35B7E">
        <w:rPr>
          <w:rFonts w:ascii="Times New Roman" w:hAnsi="Times New Roman" w:cs="Times New Roman"/>
          <w:sz w:val="24"/>
          <w:szCs w:val="24"/>
        </w:rPr>
        <w:t xml:space="preserve">We found a correlation between SDC and AWMSI (on a log scale), but </w:t>
      </w:r>
      <w:r w:rsidR="00A65233">
        <w:rPr>
          <w:rFonts w:ascii="Times New Roman" w:hAnsi="Times New Roman" w:cs="Times New Roman"/>
          <w:sz w:val="24"/>
          <w:szCs w:val="24"/>
        </w:rPr>
        <w:t>not between SDC and AWMPFD (Figure</w:t>
      </w:r>
      <w:r w:rsidR="00C35B7E" w:rsidRPr="00C35B7E">
        <w:rPr>
          <w:rFonts w:ascii="Times New Roman" w:hAnsi="Times New Roman" w:cs="Times New Roman"/>
          <w:sz w:val="24"/>
          <w:szCs w:val="24"/>
        </w:rPr>
        <w:t xml:space="preserve"> S</w:t>
      </w:r>
      <w:r w:rsidR="00A65233">
        <w:rPr>
          <w:rFonts w:ascii="Times New Roman" w:hAnsi="Times New Roman" w:cs="Times New Roman"/>
          <w:sz w:val="24"/>
          <w:szCs w:val="24"/>
        </w:rPr>
        <w:t>2</w:t>
      </w:r>
      <w:r w:rsidR="00C35B7E" w:rsidRPr="00C35B7E">
        <w:rPr>
          <w:rFonts w:ascii="Times New Roman" w:hAnsi="Times New Roman" w:cs="Times New Roman"/>
          <w:sz w:val="24"/>
          <w:szCs w:val="24"/>
        </w:rPr>
        <w:t xml:space="preserve">). However, the relationship between SDC and AWMSI is </w:t>
      </w:r>
      <w:r w:rsidR="000B32C5">
        <w:rPr>
          <w:rFonts w:ascii="Times New Roman" w:hAnsi="Times New Roman" w:cs="Times New Roman"/>
          <w:sz w:val="24"/>
          <w:szCs w:val="24"/>
        </w:rPr>
        <w:t>less consistent for more simply shaped</w:t>
      </w:r>
      <w:r w:rsidR="00C35B7E" w:rsidRPr="00C35B7E">
        <w:rPr>
          <w:rFonts w:ascii="Times New Roman" w:hAnsi="Times New Roman" w:cs="Times New Roman"/>
          <w:sz w:val="24"/>
          <w:szCs w:val="24"/>
        </w:rPr>
        <w:t xml:space="preserve"> patches</w:t>
      </w:r>
      <w:r w:rsidR="000B32C5">
        <w:rPr>
          <w:rFonts w:ascii="Times New Roman" w:hAnsi="Times New Roman" w:cs="Times New Roman"/>
          <w:sz w:val="24"/>
          <w:szCs w:val="24"/>
        </w:rPr>
        <w:t xml:space="preserve"> (</w:t>
      </w:r>
      <w:r w:rsidR="000B32C5" w:rsidRPr="00C35B7E">
        <w:rPr>
          <w:rFonts w:ascii="Times New Roman" w:hAnsi="Times New Roman" w:cs="Times New Roman"/>
          <w:sz w:val="24"/>
          <w:szCs w:val="24"/>
        </w:rPr>
        <w:t>lower AWMSI</w:t>
      </w:r>
      <w:r w:rsidR="000B32C5">
        <w:rPr>
          <w:rFonts w:ascii="Times New Roman" w:hAnsi="Times New Roman" w:cs="Times New Roman"/>
          <w:sz w:val="24"/>
          <w:szCs w:val="24"/>
        </w:rPr>
        <w:t>)</w:t>
      </w:r>
      <w:r w:rsidR="00C35B7E" w:rsidRPr="00C35B7E">
        <w:rPr>
          <w:rFonts w:ascii="Times New Roman" w:hAnsi="Times New Roman" w:cs="Times New Roman"/>
          <w:sz w:val="24"/>
          <w:szCs w:val="24"/>
        </w:rPr>
        <w:t>; for instance, two fires with a similar ln(AWMSI) of -4.6 can have quite different SDC values, such as ln(SDC) = -5.28 for the 2008 Venture fire and ln(SDC) = -6.19 for the 2015 Castle fire (Fig</w:t>
      </w:r>
      <w:r w:rsidR="00C35B7E">
        <w:rPr>
          <w:rFonts w:ascii="Times New Roman" w:hAnsi="Times New Roman" w:cs="Times New Roman"/>
          <w:sz w:val="24"/>
          <w:szCs w:val="24"/>
        </w:rPr>
        <w:t>ure</w:t>
      </w:r>
      <w:r w:rsidR="00C35B7E" w:rsidRPr="00C35B7E">
        <w:rPr>
          <w:rFonts w:ascii="Times New Roman" w:hAnsi="Times New Roman" w:cs="Times New Roman"/>
          <w:sz w:val="24"/>
          <w:szCs w:val="24"/>
        </w:rPr>
        <w:t xml:space="preserve"> S</w:t>
      </w:r>
      <w:r w:rsidR="00C35B7E">
        <w:rPr>
          <w:rFonts w:ascii="Times New Roman" w:hAnsi="Times New Roman" w:cs="Times New Roman"/>
          <w:sz w:val="24"/>
          <w:szCs w:val="24"/>
        </w:rPr>
        <w:t>2</w:t>
      </w:r>
      <w:r w:rsidR="000B32C5">
        <w:rPr>
          <w:rFonts w:ascii="Times New Roman" w:hAnsi="Times New Roman" w:cs="Times New Roman"/>
          <w:sz w:val="24"/>
          <w:szCs w:val="24"/>
        </w:rPr>
        <w:t xml:space="preserve">). </w:t>
      </w:r>
      <w:r w:rsidR="00C35B7E" w:rsidRPr="00C35B7E">
        <w:rPr>
          <w:rFonts w:ascii="Times New Roman" w:hAnsi="Times New Roman" w:cs="Times New Roman"/>
          <w:sz w:val="24"/>
          <w:szCs w:val="24"/>
        </w:rPr>
        <w:t xml:space="preserve">This small difference </w:t>
      </w:r>
      <w:r w:rsidR="00767DB3">
        <w:rPr>
          <w:rFonts w:ascii="Times New Roman" w:hAnsi="Times New Roman" w:cs="Times New Roman"/>
          <w:sz w:val="24"/>
          <w:szCs w:val="24"/>
        </w:rPr>
        <w:t>in SDC (</w:t>
      </w:r>
      <w:r w:rsidR="00573265">
        <w:rPr>
          <w:rFonts w:ascii="Times New Roman" w:hAnsi="Times New Roman" w:cs="Times New Roman"/>
          <w:sz w:val="24"/>
          <w:szCs w:val="24"/>
        </w:rPr>
        <w:t>~0.005 vs. 0.002</w:t>
      </w:r>
      <w:r w:rsidR="00767DB3">
        <w:rPr>
          <w:rFonts w:ascii="Times New Roman" w:hAnsi="Times New Roman" w:cs="Times New Roman"/>
          <w:sz w:val="24"/>
          <w:szCs w:val="24"/>
        </w:rPr>
        <w:t>)</w:t>
      </w:r>
      <w:r w:rsidR="00C35B7E" w:rsidRPr="00C35B7E">
        <w:rPr>
          <w:rFonts w:ascii="Times New Roman" w:hAnsi="Times New Roman" w:cs="Times New Roman"/>
          <w:sz w:val="24"/>
          <w:szCs w:val="24"/>
        </w:rPr>
        <w:t xml:space="preserve"> is equivalent to the difference between a fire with approximately 20 ha circular </w:t>
      </w:r>
      <w:r w:rsidR="008E115F">
        <w:rPr>
          <w:rFonts w:ascii="Times New Roman" w:hAnsi="Times New Roman" w:cs="Times New Roman"/>
          <w:sz w:val="24"/>
          <w:szCs w:val="24"/>
        </w:rPr>
        <w:t xml:space="preserve">stand-replacing </w:t>
      </w:r>
      <w:r w:rsidR="00C35B7E" w:rsidRPr="00C35B7E">
        <w:rPr>
          <w:rFonts w:ascii="Times New Roman" w:hAnsi="Times New Roman" w:cs="Times New Roman"/>
          <w:sz w:val="24"/>
          <w:szCs w:val="24"/>
        </w:rPr>
        <w:t>patches and a fire with approximately 100 ha circ</w:t>
      </w:r>
      <w:r w:rsidR="00767DB3">
        <w:rPr>
          <w:rFonts w:ascii="Times New Roman" w:hAnsi="Times New Roman" w:cs="Times New Roman"/>
          <w:sz w:val="24"/>
          <w:szCs w:val="24"/>
        </w:rPr>
        <w:t xml:space="preserve">ular </w:t>
      </w:r>
      <w:r w:rsidR="008E115F">
        <w:rPr>
          <w:rFonts w:ascii="Times New Roman" w:hAnsi="Times New Roman" w:cs="Times New Roman"/>
          <w:sz w:val="24"/>
          <w:szCs w:val="24"/>
        </w:rPr>
        <w:t xml:space="preserve">stand-replacing </w:t>
      </w:r>
      <w:r w:rsidR="00767DB3">
        <w:rPr>
          <w:rFonts w:ascii="Times New Roman" w:hAnsi="Times New Roman" w:cs="Times New Roman"/>
          <w:sz w:val="24"/>
          <w:szCs w:val="24"/>
        </w:rPr>
        <w:t>patches</w:t>
      </w:r>
      <w:r w:rsidR="00573265">
        <w:rPr>
          <w:rFonts w:ascii="Times New Roman" w:hAnsi="Times New Roman" w:cs="Times New Roman"/>
          <w:sz w:val="24"/>
          <w:szCs w:val="24"/>
        </w:rPr>
        <w:t xml:space="preserve"> (Figure 2)</w:t>
      </w:r>
      <w:r w:rsidR="00C35B7E" w:rsidRPr="00C35B7E">
        <w:rPr>
          <w:rFonts w:ascii="Times New Roman" w:hAnsi="Times New Roman" w:cs="Times New Roman"/>
          <w:sz w:val="24"/>
          <w:szCs w:val="24"/>
        </w:rPr>
        <w:t xml:space="preserve">. Thus, </w:t>
      </w:r>
      <w:r w:rsidR="00767DB3">
        <w:rPr>
          <w:rFonts w:ascii="Times New Roman" w:hAnsi="Times New Roman" w:cs="Times New Roman"/>
          <w:sz w:val="24"/>
          <w:szCs w:val="24"/>
        </w:rPr>
        <w:t xml:space="preserve">although there is some overlap between </w:t>
      </w:r>
      <w:r w:rsidR="00C35B7E" w:rsidRPr="00C35B7E">
        <w:rPr>
          <w:rFonts w:ascii="Times New Roman" w:hAnsi="Times New Roman" w:cs="Times New Roman"/>
          <w:sz w:val="24"/>
          <w:szCs w:val="24"/>
        </w:rPr>
        <w:t xml:space="preserve">SDC </w:t>
      </w:r>
      <w:r w:rsidR="00767DB3">
        <w:rPr>
          <w:rFonts w:ascii="Times New Roman" w:hAnsi="Times New Roman" w:cs="Times New Roman"/>
          <w:sz w:val="24"/>
          <w:szCs w:val="24"/>
        </w:rPr>
        <w:t>and existing patch complexity metrics, SDC appears to better differentiate</w:t>
      </w:r>
      <w:r w:rsidR="008E115F">
        <w:rPr>
          <w:rFonts w:ascii="Times New Roman" w:hAnsi="Times New Roman" w:cs="Times New Roman"/>
          <w:sz w:val="24"/>
          <w:szCs w:val="24"/>
        </w:rPr>
        <w:t xml:space="preserve"> ecologically relevant</w:t>
      </w:r>
      <w:r w:rsidR="00767DB3">
        <w:rPr>
          <w:rFonts w:ascii="Times New Roman" w:hAnsi="Times New Roman" w:cs="Times New Roman"/>
          <w:sz w:val="24"/>
          <w:szCs w:val="24"/>
        </w:rPr>
        <w:t xml:space="preserve"> patterns</w:t>
      </w:r>
      <w:r w:rsidR="008E115F">
        <w:rPr>
          <w:rFonts w:ascii="Times New Roman" w:hAnsi="Times New Roman" w:cs="Times New Roman"/>
          <w:sz w:val="24"/>
          <w:szCs w:val="24"/>
        </w:rPr>
        <w:t xml:space="preserve"> of fire severity</w:t>
      </w:r>
      <w:r w:rsidR="00767DB3">
        <w:rPr>
          <w:rFonts w:ascii="Times New Roman" w:hAnsi="Times New Roman" w:cs="Times New Roman"/>
          <w:sz w:val="24"/>
          <w:szCs w:val="24"/>
        </w:rPr>
        <w:t xml:space="preserve"> as </w:t>
      </w:r>
      <w:r w:rsidR="008E115F">
        <w:rPr>
          <w:rFonts w:ascii="Times New Roman" w:hAnsi="Times New Roman" w:cs="Times New Roman"/>
          <w:sz w:val="24"/>
          <w:szCs w:val="24"/>
        </w:rPr>
        <w:t>they</w:t>
      </w:r>
      <w:r w:rsidR="00767DB3">
        <w:rPr>
          <w:rFonts w:ascii="Times New Roman" w:hAnsi="Times New Roman" w:cs="Times New Roman"/>
          <w:sz w:val="24"/>
          <w:szCs w:val="24"/>
        </w:rPr>
        <w:t xml:space="preserve"> relate to tree regeneration following stand-replacing fire</w:t>
      </w:r>
      <w:r w:rsidR="00C35B7E" w:rsidRPr="00C35B7E">
        <w:rPr>
          <w:rFonts w:ascii="Times New Roman" w:hAnsi="Times New Roman" w:cs="Times New Roman"/>
          <w:sz w:val="24"/>
          <w:szCs w:val="24"/>
        </w:rPr>
        <w:t>.</w:t>
      </w:r>
    </w:p>
    <w:p w14:paraId="7BA1C3EF" w14:textId="3DDCEB58" w:rsidR="00907A2F" w:rsidRDefault="00415DEB" w:rsidP="00D8073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8073B">
        <w:rPr>
          <w:rFonts w:ascii="Times New Roman" w:hAnsi="Times New Roman" w:cs="Times New Roman"/>
          <w:sz w:val="24"/>
          <w:szCs w:val="24"/>
        </w:rPr>
        <w:t>O</w:t>
      </w:r>
      <w:r w:rsidR="0085724D">
        <w:rPr>
          <w:rFonts w:ascii="Times New Roman" w:hAnsi="Times New Roman" w:cs="Times New Roman"/>
          <w:sz w:val="24"/>
          <w:szCs w:val="24"/>
        </w:rPr>
        <w:t xml:space="preserve">ur approach of plotting stand-replacing proportions as a function of interior distance offers a relatively simple way to capture complex patterns of fire effects. The decay curves and associated </w:t>
      </w:r>
      <w:r w:rsidR="00BE67EF">
        <w:rPr>
          <w:rFonts w:ascii="Times New Roman" w:hAnsi="Times New Roman" w:cs="Times New Roman"/>
          <w:sz w:val="24"/>
          <w:szCs w:val="24"/>
        </w:rPr>
        <w:t xml:space="preserve">SDC </w:t>
      </w:r>
      <w:r w:rsidR="0085724D">
        <w:rPr>
          <w:rFonts w:ascii="Times New Roman" w:hAnsi="Times New Roman" w:cs="Times New Roman"/>
          <w:sz w:val="24"/>
          <w:szCs w:val="24"/>
        </w:rPr>
        <w:t>can be calculated for individual fires and summarized for multiple fires over a g</w:t>
      </w:r>
      <w:r w:rsidR="00D8073B">
        <w:rPr>
          <w:rFonts w:ascii="Times New Roman" w:hAnsi="Times New Roman" w:cs="Times New Roman"/>
          <w:sz w:val="24"/>
          <w:szCs w:val="24"/>
        </w:rPr>
        <w:t>iven area. This allows for meaningful quantita</w:t>
      </w:r>
      <w:r w:rsidR="0085724D">
        <w:rPr>
          <w:rFonts w:ascii="Times New Roman" w:hAnsi="Times New Roman" w:cs="Times New Roman"/>
          <w:sz w:val="24"/>
          <w:szCs w:val="24"/>
        </w:rPr>
        <w:t xml:space="preserve">tive comparisons between individual fires and among regions. Furthermore, patterns of individual fires or aggregations of fires can be assessed relative to desired land management outcomes. </w:t>
      </w:r>
      <w:r w:rsidR="00D8073B" w:rsidRPr="00D8073B">
        <w:rPr>
          <w:rFonts w:ascii="Times New Roman" w:hAnsi="Times New Roman" w:cs="Times New Roman"/>
          <w:sz w:val="24"/>
          <w:szCs w:val="24"/>
        </w:rPr>
        <w:t xml:space="preserve">For example, if management objectives call for establishment of some proportion (say 10%) of </w:t>
      </w:r>
      <w:r w:rsidR="00D8073B">
        <w:rPr>
          <w:rFonts w:ascii="Times New Roman" w:hAnsi="Times New Roman" w:cs="Times New Roman"/>
          <w:sz w:val="24"/>
          <w:szCs w:val="24"/>
        </w:rPr>
        <w:t>stand-replacing area</w:t>
      </w:r>
      <w:r w:rsidR="00D8073B" w:rsidRPr="00D8073B">
        <w:rPr>
          <w:rFonts w:ascii="Times New Roman" w:hAnsi="Times New Roman" w:cs="Times New Roman"/>
          <w:sz w:val="24"/>
          <w:szCs w:val="24"/>
        </w:rPr>
        <w:t xml:space="preserve"> to be maintained in a longer-term early seral condition, then a SDC of 0.0083 could be used as a target threshold (based upon a 120m distance from the edge of high severity patches that estimates the distance to the nearest </w:t>
      </w:r>
      <w:r w:rsidR="00D8073B" w:rsidRPr="00D8073B">
        <w:rPr>
          <w:rFonts w:ascii="Times New Roman" w:hAnsi="Times New Roman" w:cs="Times New Roman"/>
          <w:sz w:val="24"/>
          <w:szCs w:val="24"/>
        </w:rPr>
        <w:lastRenderedPageBreak/>
        <w:t>seed sourc</w:t>
      </w:r>
      <w:r w:rsidR="00D8073B">
        <w:rPr>
          <w:rFonts w:ascii="Times New Roman" w:hAnsi="Times New Roman" w:cs="Times New Roman"/>
          <w:sz w:val="24"/>
          <w:szCs w:val="24"/>
        </w:rPr>
        <w:t>e</w:t>
      </w:r>
      <w:r w:rsidR="008B26A9">
        <w:rPr>
          <w:rFonts w:ascii="Times New Roman" w:hAnsi="Times New Roman" w:cs="Times New Roman"/>
          <w:sz w:val="24"/>
          <w:szCs w:val="24"/>
        </w:rPr>
        <w:t>)</w:t>
      </w:r>
      <w:r w:rsidR="00D8073B">
        <w:rPr>
          <w:rFonts w:ascii="Times New Roman" w:hAnsi="Times New Roman" w:cs="Times New Roman"/>
          <w:sz w:val="24"/>
          <w:szCs w:val="24"/>
        </w:rPr>
        <w:t>.</w:t>
      </w:r>
      <w:r w:rsidR="001971B5" w:rsidRPr="001971B5">
        <w:t xml:space="preserve"> </w:t>
      </w:r>
      <w:commentRangeStart w:id="12"/>
      <w:r w:rsidR="001971B5" w:rsidRPr="001971B5">
        <w:rPr>
          <w:rFonts w:ascii="Times New Roman" w:hAnsi="Times New Roman" w:cs="Times New Roman"/>
          <w:sz w:val="24"/>
          <w:szCs w:val="24"/>
        </w:rPr>
        <w:t xml:space="preserve">Given the ecological importance of </w:t>
      </w:r>
      <w:r w:rsidR="001971B5">
        <w:rPr>
          <w:rFonts w:ascii="Times New Roman" w:hAnsi="Times New Roman" w:cs="Times New Roman"/>
          <w:sz w:val="24"/>
          <w:szCs w:val="24"/>
        </w:rPr>
        <w:t xml:space="preserve">mapping and quantifying </w:t>
      </w:r>
      <w:r w:rsidR="001971B5" w:rsidRPr="001971B5">
        <w:rPr>
          <w:rFonts w:ascii="Times New Roman" w:hAnsi="Times New Roman" w:cs="Times New Roman"/>
          <w:sz w:val="24"/>
          <w:szCs w:val="24"/>
        </w:rPr>
        <w:t xml:space="preserve">stand-replacing patches, it is </w:t>
      </w:r>
      <w:r w:rsidR="001971B5">
        <w:rPr>
          <w:rFonts w:ascii="Times New Roman" w:hAnsi="Times New Roman" w:cs="Times New Roman"/>
          <w:sz w:val="24"/>
          <w:szCs w:val="24"/>
        </w:rPr>
        <w:t>imperative</w:t>
      </w:r>
      <w:r w:rsidR="001971B5" w:rsidRPr="001971B5">
        <w:rPr>
          <w:rFonts w:ascii="Times New Roman" w:hAnsi="Times New Roman" w:cs="Times New Roman"/>
          <w:sz w:val="24"/>
          <w:szCs w:val="24"/>
        </w:rPr>
        <w:t xml:space="preserve"> to use appropriate thresholds </w:t>
      </w:r>
      <w:r w:rsidR="001971B5">
        <w:rPr>
          <w:rFonts w:ascii="Times New Roman" w:hAnsi="Times New Roman" w:cs="Times New Roman"/>
          <w:sz w:val="24"/>
          <w:szCs w:val="24"/>
        </w:rPr>
        <w:t xml:space="preserve">(e.g., &gt;95% basal area mortality) </w:t>
      </w:r>
      <w:r w:rsidR="001971B5" w:rsidRPr="001971B5">
        <w:rPr>
          <w:rFonts w:ascii="Times New Roman" w:hAnsi="Times New Roman" w:cs="Times New Roman"/>
          <w:sz w:val="24"/>
          <w:szCs w:val="24"/>
        </w:rPr>
        <w:t xml:space="preserve">for classifying </w:t>
      </w:r>
      <w:r w:rsidR="001971B5">
        <w:rPr>
          <w:rFonts w:ascii="Times New Roman" w:hAnsi="Times New Roman" w:cs="Times New Roman"/>
          <w:sz w:val="24"/>
          <w:szCs w:val="24"/>
        </w:rPr>
        <w:t>burn severity imagery that are based on empirical data</w:t>
      </w:r>
      <w:r w:rsidR="00D11757">
        <w:rPr>
          <w:rFonts w:ascii="Times New Roman" w:hAnsi="Times New Roman" w:cs="Times New Roman"/>
          <w:sz w:val="24"/>
          <w:szCs w:val="24"/>
        </w:rPr>
        <w:t>.</w:t>
      </w:r>
      <w:r w:rsidR="001971B5">
        <w:rPr>
          <w:rFonts w:ascii="Times New Roman" w:hAnsi="Times New Roman" w:cs="Times New Roman"/>
          <w:sz w:val="24"/>
          <w:szCs w:val="24"/>
        </w:rPr>
        <w:t xml:space="preserve"> </w:t>
      </w:r>
      <w:r w:rsidR="00D11757">
        <w:rPr>
          <w:rFonts w:ascii="Times New Roman" w:hAnsi="Times New Roman" w:cs="Times New Roman"/>
          <w:sz w:val="24"/>
          <w:szCs w:val="24"/>
        </w:rPr>
        <w:t>Although methods for mapping and classifying burn severity using remotely sensed imagery are imperfect, high severity fire effe</w:t>
      </w:r>
      <w:r w:rsidR="00573265">
        <w:rPr>
          <w:rFonts w:ascii="Times New Roman" w:hAnsi="Times New Roman" w:cs="Times New Roman"/>
          <w:sz w:val="24"/>
          <w:szCs w:val="24"/>
        </w:rPr>
        <w:t>cts clearly have the lowest mis</w:t>
      </w:r>
      <w:r w:rsidR="00D11757">
        <w:rPr>
          <w:rFonts w:ascii="Times New Roman" w:hAnsi="Times New Roman" w:cs="Times New Roman"/>
          <w:sz w:val="24"/>
          <w:szCs w:val="24"/>
        </w:rPr>
        <w:t xml:space="preserve">classification rate </w:t>
      </w:r>
      <w:r w:rsidR="00D11757">
        <w:rPr>
          <w:rFonts w:ascii="Times New Roman" w:hAnsi="Times New Roman" w:cs="Times New Roman"/>
          <w:sz w:val="24"/>
          <w:szCs w:val="24"/>
        </w:rPr>
        <w:fldChar w:fldCharType="begin"/>
      </w:r>
      <w:r w:rsidR="00D11757">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D11757">
        <w:rPr>
          <w:rFonts w:ascii="Times New Roman" w:hAnsi="Times New Roman" w:cs="Times New Roman"/>
          <w:sz w:val="24"/>
          <w:szCs w:val="24"/>
        </w:rPr>
        <w:fldChar w:fldCharType="separate"/>
      </w:r>
      <w:r w:rsidR="00D11757">
        <w:rPr>
          <w:rFonts w:ascii="Times New Roman" w:hAnsi="Times New Roman" w:cs="Times New Roman"/>
          <w:noProof/>
          <w:sz w:val="24"/>
          <w:szCs w:val="24"/>
        </w:rPr>
        <w:t>(Miller and Quayle 2015)</w:t>
      </w:r>
      <w:r w:rsidR="00D11757">
        <w:rPr>
          <w:rFonts w:ascii="Times New Roman" w:hAnsi="Times New Roman" w:cs="Times New Roman"/>
          <w:sz w:val="24"/>
          <w:szCs w:val="24"/>
        </w:rPr>
        <w:fldChar w:fldCharType="end"/>
      </w:r>
      <w:r w:rsidR="00D11757">
        <w:rPr>
          <w:rFonts w:ascii="Times New Roman" w:hAnsi="Times New Roman" w:cs="Times New Roman"/>
          <w:sz w:val="24"/>
          <w:szCs w:val="24"/>
        </w:rPr>
        <w:t xml:space="preserve"> and the smallest range in actual tree mortality </w:t>
      </w:r>
      <w:r w:rsidR="00D11757">
        <w:rPr>
          <w:rFonts w:ascii="Times New Roman" w:hAnsi="Times New Roman" w:cs="Times New Roman"/>
          <w:sz w:val="24"/>
          <w:szCs w:val="24"/>
        </w:rPr>
        <w:fldChar w:fldCharType="begin"/>
      </w:r>
      <w:r w:rsidR="00D11757">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Ecol.&lt;/abbr-1&gt;&lt;/alt-periodical&gt;&lt;pages&gt;99-116&lt;/pages&gt;&lt;volume&gt;12&lt;/volume&gt;&lt;number&gt;3&lt;/number&gt;&lt;dates&gt;&lt;year&gt;2016&lt;/year&gt;&lt;/dates&gt;&lt;urls&gt;&lt;/urls&gt;&lt;/record&gt;&lt;/Cite&gt;&lt;/EndNote&gt;</w:instrText>
      </w:r>
      <w:r w:rsidR="00D11757">
        <w:rPr>
          <w:rFonts w:ascii="Times New Roman" w:hAnsi="Times New Roman" w:cs="Times New Roman"/>
          <w:sz w:val="24"/>
          <w:szCs w:val="24"/>
        </w:rPr>
        <w:fldChar w:fldCharType="separate"/>
      </w:r>
      <w:r w:rsidR="00D11757">
        <w:rPr>
          <w:rFonts w:ascii="Times New Roman" w:hAnsi="Times New Roman" w:cs="Times New Roman"/>
          <w:noProof/>
          <w:sz w:val="24"/>
          <w:szCs w:val="24"/>
        </w:rPr>
        <w:t>(Lydersen et al. 2016)</w:t>
      </w:r>
      <w:r w:rsidR="00D11757">
        <w:rPr>
          <w:rFonts w:ascii="Times New Roman" w:hAnsi="Times New Roman" w:cs="Times New Roman"/>
          <w:sz w:val="24"/>
          <w:szCs w:val="24"/>
        </w:rPr>
        <w:fldChar w:fldCharType="end"/>
      </w:r>
      <w:r w:rsidR="008354B4">
        <w:rPr>
          <w:rFonts w:ascii="Times New Roman" w:hAnsi="Times New Roman" w:cs="Times New Roman"/>
          <w:sz w:val="24"/>
          <w:szCs w:val="24"/>
        </w:rPr>
        <w:t>.</w:t>
      </w:r>
      <w:r w:rsidR="00D11757">
        <w:rPr>
          <w:rFonts w:ascii="Times New Roman" w:hAnsi="Times New Roman" w:cs="Times New Roman"/>
          <w:sz w:val="24"/>
          <w:szCs w:val="24"/>
        </w:rPr>
        <w:t xml:space="preserve"> </w:t>
      </w:r>
      <w:r w:rsidR="001971B5">
        <w:rPr>
          <w:rFonts w:ascii="Times New Roman" w:hAnsi="Times New Roman" w:cs="Times New Roman"/>
          <w:sz w:val="24"/>
          <w:szCs w:val="24"/>
        </w:rPr>
        <w:t>Establishing robust thresholds in regions that currently do not have them should be</w:t>
      </w:r>
      <w:r w:rsidR="00620D73">
        <w:rPr>
          <w:rFonts w:ascii="Times New Roman" w:hAnsi="Times New Roman" w:cs="Times New Roman"/>
          <w:sz w:val="24"/>
          <w:szCs w:val="24"/>
        </w:rPr>
        <w:t xml:space="preserve"> a</w:t>
      </w:r>
      <w:r w:rsidR="001971B5">
        <w:rPr>
          <w:rFonts w:ascii="Times New Roman" w:hAnsi="Times New Roman" w:cs="Times New Roman"/>
          <w:sz w:val="24"/>
          <w:szCs w:val="24"/>
        </w:rPr>
        <w:t xml:space="preserve"> high priority.</w:t>
      </w:r>
      <w:commentRangeEnd w:id="12"/>
      <w:r w:rsidR="007B5E53">
        <w:rPr>
          <w:rStyle w:val="CommentReference"/>
        </w:rPr>
        <w:commentReference w:id="12"/>
      </w:r>
    </w:p>
    <w:p w14:paraId="30DB11B7" w14:textId="4B250D3F" w:rsidR="003235E0"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20D73">
        <w:rPr>
          <w:rFonts w:ascii="Times New Roman" w:hAnsi="Times New Roman" w:cs="Times New Roman"/>
          <w:sz w:val="24"/>
          <w:szCs w:val="24"/>
        </w:rPr>
        <w:t>While we have</w:t>
      </w:r>
      <w:r w:rsidR="00D8073B" w:rsidRPr="00D8073B">
        <w:rPr>
          <w:rFonts w:ascii="Times New Roman" w:hAnsi="Times New Roman" w:cs="Times New Roman"/>
          <w:sz w:val="24"/>
          <w:szCs w:val="24"/>
        </w:rPr>
        <w:t xml:space="preserve"> focused on western</w:t>
      </w:r>
      <w:r w:rsidR="00620D73">
        <w:rPr>
          <w:rFonts w:ascii="Times New Roman" w:hAnsi="Times New Roman" w:cs="Times New Roman"/>
          <w:sz w:val="24"/>
          <w:szCs w:val="24"/>
        </w:rPr>
        <w:t xml:space="preserve"> US</w:t>
      </w:r>
      <w:r w:rsidR="00D8073B" w:rsidRPr="00D8073B">
        <w:rPr>
          <w:rFonts w:ascii="Times New Roman" w:hAnsi="Times New Roman" w:cs="Times New Roman"/>
          <w:sz w:val="24"/>
          <w:szCs w:val="24"/>
        </w:rPr>
        <w:t xml:space="preserve"> conifer forests, our approach may </w:t>
      </w:r>
      <w:r w:rsidR="00E35B82">
        <w:rPr>
          <w:rFonts w:ascii="Times New Roman" w:hAnsi="Times New Roman" w:cs="Times New Roman"/>
          <w:sz w:val="24"/>
          <w:szCs w:val="24"/>
        </w:rPr>
        <w:t>have broader</w:t>
      </w:r>
      <w:r w:rsidR="00D8073B" w:rsidRPr="00D8073B">
        <w:rPr>
          <w:rFonts w:ascii="Times New Roman" w:hAnsi="Times New Roman" w:cs="Times New Roman"/>
          <w:sz w:val="24"/>
          <w:szCs w:val="24"/>
        </w:rPr>
        <w:t xml:space="preserve"> application to other f</w:t>
      </w:r>
      <w:r w:rsidR="00E35B82">
        <w:rPr>
          <w:rFonts w:ascii="Times New Roman" w:hAnsi="Times New Roman" w:cs="Times New Roman"/>
          <w:sz w:val="24"/>
          <w:szCs w:val="24"/>
        </w:rPr>
        <w:t>orest types</w:t>
      </w:r>
      <w:r w:rsidR="00D8073B" w:rsidRPr="00D8073B">
        <w:rPr>
          <w:rFonts w:ascii="Times New Roman" w:hAnsi="Times New Roman" w:cs="Times New Roman"/>
          <w:sz w:val="24"/>
          <w:szCs w:val="24"/>
        </w:rPr>
        <w:t>.</w:t>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 xml:space="preserve">An important ecological effect of fires on forest </w:t>
      </w:r>
      <w:del w:id="13" w:author="Jens Stevens" w:date="2017-04-30T21:19:00Z">
        <w:r w:rsidR="00D8073B" w:rsidRPr="00D8073B" w:rsidDel="007B5E53">
          <w:rPr>
            <w:rFonts w:ascii="Times New Roman" w:hAnsi="Times New Roman" w:cs="Times New Roman"/>
            <w:sz w:val="24"/>
            <w:szCs w:val="24"/>
          </w:rPr>
          <w:delText xml:space="preserve">recovery </w:delText>
        </w:r>
      </w:del>
      <w:ins w:id="14" w:author="Jens Stevens" w:date="2017-04-30T21:19:00Z">
        <w:r w:rsidR="007B5E53">
          <w:rPr>
            <w:rFonts w:ascii="Times New Roman" w:hAnsi="Times New Roman" w:cs="Times New Roman"/>
            <w:sz w:val="24"/>
            <w:szCs w:val="24"/>
          </w:rPr>
          <w:t>succession</w:t>
        </w:r>
        <w:bookmarkStart w:id="15" w:name="_GoBack"/>
        <w:bookmarkEnd w:id="15"/>
        <w:r w:rsidR="007B5E53" w:rsidRPr="00D8073B">
          <w:rPr>
            <w:rFonts w:ascii="Times New Roman" w:hAnsi="Times New Roman" w:cs="Times New Roman"/>
            <w:sz w:val="24"/>
            <w:szCs w:val="24"/>
          </w:rPr>
          <w:t xml:space="preserve"> </w:t>
        </w:r>
      </w:ins>
      <w:r w:rsidR="00D8073B" w:rsidRPr="00D8073B">
        <w:rPr>
          <w:rFonts w:ascii="Times New Roman" w:hAnsi="Times New Roman" w:cs="Times New Roman"/>
          <w:sz w:val="24"/>
          <w:szCs w:val="24"/>
        </w:rPr>
        <w:t xml:space="preserve">is the amount of burn area that is beyond the seed dispersal distance of the nearest tree survivors. This distance will vary with tree species and dispersal mechanisms, and is information that can be used to set the relevant buffer distance (i.e., </w:t>
      </w:r>
      <w:r w:rsidR="00D8073B" w:rsidRPr="00D8073B">
        <w:rPr>
          <w:rFonts w:ascii="Times New Roman" w:hAnsi="Times New Roman" w:cs="Times New Roman"/>
          <w:i/>
          <w:sz w:val="24"/>
          <w:szCs w:val="24"/>
        </w:rPr>
        <w:t>D</w:t>
      </w:r>
      <w:r w:rsidR="00D8073B" w:rsidRPr="00D8073B">
        <w:rPr>
          <w:rFonts w:ascii="Times New Roman" w:hAnsi="Times New Roman" w:cs="Times New Roman"/>
          <w:sz w:val="24"/>
          <w:szCs w:val="24"/>
        </w:rPr>
        <w:t xml:space="preserve"> in equation 1), adapting the SDC calculation to different forest types. Large </w:t>
      </w:r>
      <w:r w:rsidR="00E35B82">
        <w:rPr>
          <w:rFonts w:ascii="Times New Roman" w:hAnsi="Times New Roman" w:cs="Times New Roman"/>
          <w:sz w:val="24"/>
          <w:szCs w:val="24"/>
        </w:rPr>
        <w:t>stand-replacing</w:t>
      </w:r>
      <w:r w:rsidR="00D8073B" w:rsidRPr="00D8073B">
        <w:rPr>
          <w:rFonts w:ascii="Times New Roman" w:hAnsi="Times New Roman" w:cs="Times New Roman"/>
          <w:sz w:val="24"/>
          <w:szCs w:val="24"/>
        </w:rPr>
        <w:t xml:space="preserve"> patches may take much longer to restore </w:t>
      </w:r>
      <w:r w:rsidR="00E35B82">
        <w:rPr>
          <w:rFonts w:ascii="Times New Roman" w:hAnsi="Times New Roman" w:cs="Times New Roman"/>
          <w:sz w:val="24"/>
          <w:szCs w:val="24"/>
        </w:rPr>
        <w:t>mature</w:t>
      </w:r>
      <w:r w:rsidR="008B26A9">
        <w:rPr>
          <w:rFonts w:ascii="Times New Roman" w:hAnsi="Times New Roman" w:cs="Times New Roman"/>
          <w:sz w:val="24"/>
          <w:szCs w:val="24"/>
        </w:rPr>
        <w:t xml:space="preserve"> forest conditions and</w:t>
      </w:r>
      <w:r w:rsidR="00D8073B" w:rsidRPr="00D8073B">
        <w:rPr>
          <w:rFonts w:ascii="Times New Roman" w:hAnsi="Times New Roman" w:cs="Times New Roman"/>
          <w:sz w:val="24"/>
          <w:szCs w:val="24"/>
        </w:rPr>
        <w:t xml:space="preserve"> against a background of changing climate, may be m</w:t>
      </w:r>
      <w:r w:rsidR="00E35B82">
        <w:rPr>
          <w:rFonts w:ascii="Times New Roman" w:hAnsi="Times New Roman" w:cs="Times New Roman"/>
          <w:sz w:val="24"/>
          <w:szCs w:val="24"/>
        </w:rPr>
        <w:t xml:space="preserve">ore prone to </w:t>
      </w:r>
      <w:r w:rsidR="00620D73">
        <w:rPr>
          <w:rFonts w:ascii="Times New Roman" w:hAnsi="Times New Roman" w:cs="Times New Roman"/>
          <w:sz w:val="24"/>
          <w:szCs w:val="24"/>
        </w:rPr>
        <w:t xml:space="preserve">vegetation </w:t>
      </w:r>
      <w:r w:rsidR="00E35B82">
        <w:rPr>
          <w:rFonts w:ascii="Times New Roman" w:hAnsi="Times New Roman" w:cs="Times New Roman"/>
          <w:sz w:val="24"/>
          <w:szCs w:val="24"/>
        </w:rPr>
        <w:t xml:space="preserve">community shifts. </w:t>
      </w:r>
      <w:r w:rsidR="00D8073B" w:rsidRPr="00D8073B">
        <w:rPr>
          <w:rFonts w:ascii="Times New Roman" w:hAnsi="Times New Roman" w:cs="Times New Roman"/>
          <w:sz w:val="24"/>
          <w:szCs w:val="24"/>
        </w:rPr>
        <w:t xml:space="preserve">Such </w:t>
      </w:r>
      <w:r w:rsidR="00747A6D">
        <w:rPr>
          <w:rFonts w:ascii="Times New Roman" w:hAnsi="Times New Roman" w:cs="Times New Roman"/>
          <w:sz w:val="24"/>
          <w:szCs w:val="24"/>
        </w:rPr>
        <w:t>abrupt shifts</w:t>
      </w:r>
      <w:r w:rsidR="00D8073B" w:rsidRPr="00D8073B">
        <w:rPr>
          <w:rFonts w:ascii="Times New Roman" w:hAnsi="Times New Roman" w:cs="Times New Roman"/>
          <w:sz w:val="24"/>
          <w:szCs w:val="24"/>
        </w:rPr>
        <w:t xml:space="preserve"> w</w:t>
      </w:r>
      <w:r w:rsidR="00620D73">
        <w:rPr>
          <w:rFonts w:ascii="Times New Roman" w:hAnsi="Times New Roman" w:cs="Times New Roman"/>
          <w:sz w:val="24"/>
          <w:szCs w:val="24"/>
        </w:rPr>
        <w:t xml:space="preserve">ere likely rare in forests </w:t>
      </w:r>
      <w:r w:rsidR="00D8073B" w:rsidRPr="00D8073B">
        <w:rPr>
          <w:rFonts w:ascii="Times New Roman" w:hAnsi="Times New Roman" w:cs="Times New Roman"/>
          <w:sz w:val="24"/>
          <w:szCs w:val="24"/>
        </w:rPr>
        <w:t xml:space="preserve">historically </w:t>
      </w:r>
      <w:r w:rsidR="00620D73">
        <w:rPr>
          <w:rFonts w:ascii="Times New Roman" w:hAnsi="Times New Roman" w:cs="Times New Roman"/>
          <w:sz w:val="24"/>
          <w:szCs w:val="24"/>
        </w:rPr>
        <w:t>associated with frequent fire</w:t>
      </w:r>
      <w:r w:rsidR="00D8073B" w:rsidRPr="00D8073B">
        <w:rPr>
          <w:rFonts w:ascii="Times New Roman" w:hAnsi="Times New Roman" w:cs="Times New Roman"/>
          <w:sz w:val="24"/>
          <w:szCs w:val="24"/>
        </w:rPr>
        <w:t>.</w:t>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The size and shape of high-severity patches should be considered when measuring fire effects because they can have significant long-term effects on vegetation succession and ecosystem resilience.</w:t>
      </w:r>
    </w:p>
    <w:p w14:paraId="78174110" w14:textId="77777777" w:rsidR="003235E0" w:rsidRPr="003235E0" w:rsidRDefault="003235E0" w:rsidP="00D1734E">
      <w:pPr>
        <w:spacing w:after="0" w:line="480" w:lineRule="auto"/>
        <w:rPr>
          <w:rFonts w:ascii="Times New Roman" w:hAnsi="Times New Roman" w:cs="Times New Roman"/>
          <w:b/>
          <w:sz w:val="24"/>
          <w:szCs w:val="24"/>
        </w:rPr>
      </w:pPr>
      <w:r w:rsidRPr="003235E0">
        <w:rPr>
          <w:rFonts w:ascii="Times New Roman" w:hAnsi="Times New Roman" w:cs="Times New Roman"/>
          <w:b/>
          <w:sz w:val="24"/>
          <w:szCs w:val="24"/>
        </w:rPr>
        <w:t>Acknowledgements</w:t>
      </w:r>
    </w:p>
    <w:p w14:paraId="4634F549" w14:textId="616CA251" w:rsidR="00DD0341" w:rsidRDefault="003235E0"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Many of the ideas that spawned this work originated on a fire science retreat led by Hugh Safford and Christina Restaino, which was partially supported by the USDA Forest Service and the California Fire Science Consortium.</w:t>
      </w:r>
      <w:r w:rsidR="00A53B80">
        <w:rPr>
          <w:rFonts w:ascii="Times New Roman" w:hAnsi="Times New Roman" w:cs="Times New Roman"/>
          <w:sz w:val="24"/>
          <w:szCs w:val="24"/>
        </w:rPr>
        <w:t xml:space="preserve"> This work was also</w:t>
      </w:r>
      <w:r w:rsidR="00491EEB">
        <w:rPr>
          <w:rFonts w:ascii="Times New Roman" w:hAnsi="Times New Roman" w:cs="Times New Roman"/>
          <w:sz w:val="24"/>
          <w:szCs w:val="24"/>
        </w:rPr>
        <w:t xml:space="preserve"> supported by a research partnership </w:t>
      </w:r>
      <w:r w:rsidR="00491EEB">
        <w:rPr>
          <w:rFonts w:ascii="Times New Roman" w:hAnsi="Times New Roman" w:cs="Times New Roman"/>
          <w:sz w:val="24"/>
          <w:szCs w:val="24"/>
        </w:rPr>
        <w:lastRenderedPageBreak/>
        <w:t xml:space="preserve">between the </w:t>
      </w:r>
      <w:r w:rsidR="00491EEB" w:rsidRPr="00491EEB">
        <w:rPr>
          <w:rFonts w:ascii="Times New Roman" w:hAnsi="Times New Roman" w:cs="Times New Roman"/>
          <w:sz w:val="24"/>
          <w:szCs w:val="24"/>
        </w:rPr>
        <w:t xml:space="preserve">US Forest Service Pacific Southwest Research Station and UC Berkeley College of Natural Resources </w:t>
      </w:r>
      <w:r w:rsidR="00491EEB">
        <w:rPr>
          <w:rFonts w:ascii="Times New Roman" w:hAnsi="Times New Roman" w:cs="Times New Roman"/>
          <w:sz w:val="24"/>
          <w:szCs w:val="24"/>
        </w:rPr>
        <w:t xml:space="preserve">(project no. </w:t>
      </w:r>
      <w:r w:rsidR="00692FCC">
        <w:rPr>
          <w:rFonts w:ascii="Times New Roman" w:hAnsi="Times New Roman" w:cs="Times New Roman"/>
          <w:sz w:val="24"/>
          <w:szCs w:val="24"/>
        </w:rPr>
        <w:t>16-JV-11272167-063).</w:t>
      </w:r>
      <w:r w:rsidR="00DD0341">
        <w:rPr>
          <w:rFonts w:ascii="Times New Roman" w:hAnsi="Times New Roman" w:cs="Times New Roman"/>
          <w:sz w:val="24"/>
          <w:szCs w:val="24"/>
        </w:rPr>
        <w:br w:type="page"/>
      </w:r>
    </w:p>
    <w:p w14:paraId="78B2C091" w14:textId="77777777"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References</w:t>
      </w:r>
    </w:p>
    <w:p w14:paraId="52EA2D87" w14:textId="77777777" w:rsidR="00747A6D" w:rsidRPr="00747A6D" w:rsidRDefault="00C01BD2" w:rsidP="00747A6D">
      <w:pPr>
        <w:pStyle w:val="EndNoteBibliography"/>
        <w:spacing w:after="0"/>
        <w:ind w:left="420" w:hanging="420"/>
      </w:pPr>
      <w:r>
        <w:rPr>
          <w:szCs w:val="24"/>
        </w:rPr>
        <w:fldChar w:fldCharType="begin"/>
      </w:r>
      <w:r>
        <w:rPr>
          <w:szCs w:val="24"/>
        </w:rPr>
        <w:instrText xml:space="preserve"> ADDIN EN.REFLIST </w:instrText>
      </w:r>
      <w:r>
        <w:rPr>
          <w:szCs w:val="24"/>
        </w:rPr>
        <w:fldChar w:fldCharType="separate"/>
      </w:r>
      <w:r w:rsidR="00747A6D" w:rsidRPr="00747A6D">
        <w:t>Agee JK 1993. Fire ecology of Pacific Northwest forests. Island Press, Washington D.C., USA.</w:t>
      </w:r>
    </w:p>
    <w:p w14:paraId="70B13838" w14:textId="77777777" w:rsidR="00747A6D" w:rsidRPr="00747A6D" w:rsidRDefault="00747A6D" w:rsidP="00747A6D">
      <w:pPr>
        <w:pStyle w:val="EndNoteBibliography"/>
        <w:spacing w:after="0"/>
        <w:ind w:left="420" w:hanging="420"/>
      </w:pPr>
      <w:r w:rsidRPr="00747A6D">
        <w:t>Agee JK 1998. The landscape ecology of Western forest fire regimes. Northwest Sci 72: 24-34.</w:t>
      </w:r>
    </w:p>
    <w:p w14:paraId="7543814E" w14:textId="77777777" w:rsidR="00747A6D" w:rsidRPr="00747A6D" w:rsidRDefault="00747A6D" w:rsidP="00747A6D">
      <w:pPr>
        <w:pStyle w:val="EndNoteBibliography"/>
        <w:spacing w:after="0"/>
        <w:ind w:left="420" w:hanging="420"/>
      </w:pPr>
      <w:r w:rsidRPr="00747A6D">
        <w:t>Brown PM, Wienk CL and Symstad AJ 2008. Fire and forest history at Mount Rushmore. Ecol Appl 18: 1984-1999.</w:t>
      </w:r>
    </w:p>
    <w:p w14:paraId="4334C75D" w14:textId="77777777" w:rsidR="00747A6D" w:rsidRPr="00747A6D" w:rsidRDefault="00747A6D" w:rsidP="00747A6D">
      <w:pPr>
        <w:pStyle w:val="EndNoteBibliography"/>
        <w:spacing w:after="0"/>
        <w:ind w:left="420" w:hanging="420"/>
      </w:pPr>
      <w:r w:rsidRPr="00747A6D">
        <w:t>Cansler CA and McKenzie D 2014. Climate, fire size, and biophysical setting control fire severity and spatial pattern in the northern Cascade Range, USA. Ecol Appl 24: 1037-1056.</w:t>
      </w:r>
    </w:p>
    <w:p w14:paraId="61EC793C" w14:textId="77777777" w:rsidR="00747A6D" w:rsidRPr="00747A6D" w:rsidRDefault="00747A6D" w:rsidP="00747A6D">
      <w:pPr>
        <w:pStyle w:val="EndNoteBibliography"/>
        <w:spacing w:after="0"/>
        <w:ind w:left="420" w:hanging="420"/>
      </w:pPr>
      <w:r w:rsidRPr="00747A6D">
        <w:t>Chambers ME, Fornwalt PJ, Malone SL and Battaglia MA 2016. Patterns of conifer regeneration following high severity wildfire in ponderosa pine – dominated forests of the Colorado Front Range. Forest Ecol Manage 378: 57-67.</w:t>
      </w:r>
    </w:p>
    <w:p w14:paraId="41F6787E" w14:textId="77777777" w:rsidR="00747A6D" w:rsidRPr="00747A6D" w:rsidRDefault="00747A6D" w:rsidP="00747A6D">
      <w:pPr>
        <w:pStyle w:val="EndNoteBibliography"/>
        <w:spacing w:after="0"/>
        <w:ind w:left="420" w:hanging="420"/>
      </w:pPr>
      <w:r w:rsidRPr="00747A6D">
        <w:t>Clark JS, Silman M, Kern R, Macklin E and HilleRisLambers J 1999. Seed dispersal near and far: patterns across temperate and tropical forests. Ecology 80: 1475-1494.</w:t>
      </w:r>
    </w:p>
    <w:p w14:paraId="3C369C1E" w14:textId="77777777" w:rsidR="00747A6D" w:rsidRPr="00747A6D" w:rsidRDefault="00747A6D" w:rsidP="00747A6D">
      <w:pPr>
        <w:pStyle w:val="EndNoteBibliography"/>
        <w:spacing w:after="0"/>
        <w:ind w:left="420" w:hanging="420"/>
      </w:pPr>
      <w:r w:rsidRPr="00747A6D">
        <w:t>Collins BM and Roller GB 2013. Early forest dynamics in stand-replacing fire patches in the northern Sierra Nevada, California, USA. Landscape Ecol 28: 1801-1813.</w:t>
      </w:r>
    </w:p>
    <w:p w14:paraId="7E452755" w14:textId="77777777" w:rsidR="00747A6D" w:rsidRPr="00747A6D" w:rsidRDefault="00747A6D" w:rsidP="00747A6D">
      <w:pPr>
        <w:pStyle w:val="EndNoteBibliography"/>
        <w:spacing w:after="0"/>
        <w:ind w:left="420" w:hanging="420"/>
      </w:pPr>
      <w:r w:rsidRPr="00747A6D">
        <w:t>Coppoletta M, Merriam KE and Collins BM 2016. Post-fire vegetation and fuel development influences fire severity patterns in reburns. Ecol Appl 26: 686-699.</w:t>
      </w:r>
    </w:p>
    <w:p w14:paraId="42918111" w14:textId="77777777" w:rsidR="00747A6D" w:rsidRPr="00747A6D" w:rsidRDefault="00747A6D" w:rsidP="00747A6D">
      <w:pPr>
        <w:pStyle w:val="EndNoteBibliography"/>
        <w:spacing w:after="0"/>
        <w:ind w:left="420" w:hanging="420"/>
      </w:pPr>
      <w:r w:rsidRPr="00747A6D">
        <w:t>Fulé PZ, Covington WW and Moore MM 1997. Determining reference conditions for ecosystem management of southwestern ponderosa pine forests. Ecol Appl 7: 895-908.</w:t>
      </w:r>
    </w:p>
    <w:p w14:paraId="27534CFD" w14:textId="77777777" w:rsidR="00747A6D" w:rsidRPr="00747A6D" w:rsidRDefault="00747A6D" w:rsidP="00747A6D">
      <w:pPr>
        <w:pStyle w:val="EndNoteBibliography"/>
        <w:spacing w:after="0"/>
        <w:ind w:left="420" w:hanging="420"/>
      </w:pPr>
      <w:r w:rsidRPr="00747A6D">
        <w:t>Harvey BJ, Donato DC and Turner MG 2016. Drivers and trends in landscape patterns of stand-replacing fire in forests of the US Northern Rocky Mountains (1984–2010). Landsc Eco in press.</w:t>
      </w:r>
    </w:p>
    <w:p w14:paraId="10B7FB92" w14:textId="77777777" w:rsidR="00747A6D" w:rsidRPr="00747A6D" w:rsidRDefault="00747A6D" w:rsidP="00747A6D">
      <w:pPr>
        <w:pStyle w:val="EndNoteBibliography"/>
        <w:spacing w:after="0"/>
        <w:ind w:left="420" w:hanging="420"/>
      </w:pPr>
      <w:r w:rsidRPr="00747A6D">
        <w:t xml:space="preserve">Hessburg PF, Spies TA, Perry DA, Skinner CN, Taylor AH, Brown PM, Stephens SL, Larson AJ, Churchill DJ, Povak NA, Singleton PH, McComb B, Zielinski WJ, Collins BM, Salter </w:t>
      </w:r>
      <w:r w:rsidRPr="00747A6D">
        <w:lastRenderedPageBreak/>
        <w:t>RB, Keane JJ, Franklin JF and Riegel G 2016. Tamm Review: Management of mixed-severity fire regime forests in Oregon, Washington, and Northern California. Forest Ecol Manage 366: 221-250.</w:t>
      </w:r>
    </w:p>
    <w:p w14:paraId="1659E2ED" w14:textId="77777777" w:rsidR="00747A6D" w:rsidRPr="00747A6D" w:rsidRDefault="00747A6D" w:rsidP="00747A6D">
      <w:pPr>
        <w:pStyle w:val="EndNoteBibliography"/>
        <w:spacing w:after="0"/>
        <w:ind w:left="420" w:hanging="420"/>
      </w:pPr>
      <w:r w:rsidRPr="00747A6D">
        <w:t>Kemp KB, Higuera PE and Morgan P 2016. Fire legacies impact conifer regeneration across environmental gradients in the U.S. northern Rockies. Landsc Ecol 31: 619-636.</w:t>
      </w:r>
    </w:p>
    <w:p w14:paraId="2ADB5EF6" w14:textId="77777777" w:rsidR="00747A6D" w:rsidRPr="00747A6D" w:rsidRDefault="00747A6D" w:rsidP="00747A6D">
      <w:pPr>
        <w:pStyle w:val="EndNoteBibliography"/>
        <w:spacing w:after="0"/>
        <w:ind w:left="420" w:hanging="420"/>
      </w:pPr>
      <w:r w:rsidRPr="00747A6D">
        <w:t>Lydersen JM, Collins BM, Miller JD, Fry DL and Stephens SL 2016. Relating fire-caused change in forest structure to remotely sensed estimates of fire severity. Fire Ecol 12: 99-116.</w:t>
      </w:r>
    </w:p>
    <w:p w14:paraId="78AA5200" w14:textId="77777777" w:rsidR="00747A6D" w:rsidRPr="00747A6D" w:rsidRDefault="00747A6D" w:rsidP="00747A6D">
      <w:pPr>
        <w:pStyle w:val="EndNoteBibliography"/>
        <w:spacing w:after="0"/>
        <w:ind w:left="420" w:hanging="420"/>
      </w:pPr>
      <w:r w:rsidRPr="00747A6D">
        <w:t>McDonald PM 1980. Seed dissemination in small clearcuttings in north-central California. General Technical Report PSW-150. U.S. Department of Agriculture, Forest Service, Pacific Southwest Forest and Range Experiment Station, Berkeley, CA, USA. p. 5.</w:t>
      </w:r>
    </w:p>
    <w:p w14:paraId="7DABE2A4" w14:textId="62FD4DD0" w:rsidR="00747A6D" w:rsidRPr="00747A6D" w:rsidRDefault="00747A6D" w:rsidP="00747A6D">
      <w:pPr>
        <w:pStyle w:val="EndNoteBibliography"/>
        <w:spacing w:after="0"/>
        <w:ind w:left="420" w:hanging="420"/>
      </w:pPr>
      <w:r w:rsidRPr="00747A6D">
        <w:t xml:space="preserve">McGarigal K, Cushman SA, Neel MC and Ene E 2002. FRAGSTATS v3: Spatial pattern analysis program for categorical and continuous maps. Computer software program produced by the authors at the University of Massachusetts, Amherst. Available at the following web site: </w:t>
      </w:r>
      <w:hyperlink r:id="rId10" w:history="1">
        <w:r w:rsidRPr="00747A6D">
          <w:rPr>
            <w:rStyle w:val="Hyperlink"/>
          </w:rPr>
          <w:t>www.umass.edu/landeco/research/fragstats/fragstats.html</w:t>
        </w:r>
      </w:hyperlink>
      <w:r w:rsidRPr="00747A6D">
        <w:t>.</w:t>
      </w:r>
    </w:p>
    <w:p w14:paraId="3BBF3FD6" w14:textId="77777777" w:rsidR="00747A6D" w:rsidRPr="00747A6D" w:rsidRDefault="00747A6D" w:rsidP="00747A6D">
      <w:pPr>
        <w:pStyle w:val="EndNoteBibliography"/>
        <w:spacing w:after="0"/>
        <w:ind w:left="420" w:hanging="420"/>
      </w:pPr>
      <w:r w:rsidRPr="00747A6D">
        <w:t>Miller JD and Thode AE 2007. Quantifying burn severity in a heterogeneous landscape with a relative version of the delta Normalized Burn Ratio (dNBR). Remote Sens Environ 109: 66-80.</w:t>
      </w:r>
    </w:p>
    <w:p w14:paraId="66865DF1" w14:textId="77777777" w:rsidR="00747A6D" w:rsidRPr="00747A6D" w:rsidRDefault="00747A6D" w:rsidP="00747A6D">
      <w:pPr>
        <w:pStyle w:val="EndNoteBibliography"/>
        <w:spacing w:after="0"/>
        <w:ind w:left="420" w:hanging="420"/>
      </w:pPr>
      <w:r w:rsidRPr="00747A6D">
        <w:t>Miller JD, Safford HD, Crimmins M and Thode AE 2009. Quantitative evidence for increasing forest fire severity in the Sierra Nevada and southern Cascade Mountains, California and Nevada, USA. Ecosystems 12: 16-32.</w:t>
      </w:r>
    </w:p>
    <w:p w14:paraId="251063BD" w14:textId="77777777" w:rsidR="00747A6D" w:rsidRPr="00747A6D" w:rsidRDefault="00747A6D" w:rsidP="00747A6D">
      <w:pPr>
        <w:pStyle w:val="EndNoteBibliography"/>
        <w:spacing w:after="0"/>
        <w:ind w:left="420" w:hanging="420"/>
      </w:pPr>
      <w:r w:rsidRPr="00747A6D">
        <w:t>Miller JD, Collins BM, Lutz JA, Stephens SL, van Wagtendonk JW and Yasuda DA 2012. Differences in wildfires among ecoregions and land management agencies in the Sierra Nevada region, California, USA. Ecosphere 3: 80.</w:t>
      </w:r>
    </w:p>
    <w:p w14:paraId="54FBCD09" w14:textId="77777777" w:rsidR="00747A6D" w:rsidRPr="00747A6D" w:rsidRDefault="00747A6D" w:rsidP="00747A6D">
      <w:pPr>
        <w:pStyle w:val="EndNoteBibliography"/>
        <w:spacing w:after="0"/>
        <w:ind w:left="420" w:hanging="420"/>
      </w:pPr>
      <w:r w:rsidRPr="00747A6D">
        <w:t>Miller JD and Quayle B 2015. Calibration and validation of immediate post-fire satellite derived data to three severity metrics. Fire Ecol 11: 12-30.</w:t>
      </w:r>
    </w:p>
    <w:p w14:paraId="54CAE750" w14:textId="77777777" w:rsidR="00747A6D" w:rsidRPr="00747A6D" w:rsidRDefault="00747A6D" w:rsidP="00747A6D">
      <w:pPr>
        <w:pStyle w:val="EndNoteBibliography"/>
        <w:spacing w:after="0"/>
        <w:ind w:left="420" w:hanging="420"/>
      </w:pPr>
      <w:r w:rsidRPr="00747A6D">
        <w:t>Odion DC, Hanson CT, Arsenault A, Baker WL, DellaSala DA, Hutto RL, Klenner W, Moritz MA, Sherriff RL, Veblen TT and Williams MA 2014. Examining historical and current mixed-severity fire regimes in ponderosa pine and mixed-conifer forests of western North America. Plos One 9: e87852.</w:t>
      </w:r>
    </w:p>
    <w:p w14:paraId="4F5D13D6" w14:textId="77777777" w:rsidR="00747A6D" w:rsidRPr="00747A6D" w:rsidRDefault="00747A6D" w:rsidP="00747A6D">
      <w:pPr>
        <w:pStyle w:val="EndNoteBibliography"/>
        <w:spacing w:after="0"/>
        <w:ind w:left="420" w:hanging="420"/>
      </w:pPr>
      <w:r w:rsidRPr="00747A6D">
        <w:t>Perry DA, Hessburg PF, Skinner CN, Spies TA, Stephens SL, Taylor AH, Franklin JF, McComb B and Riegel G 2011. The ecology of mixed severity fire regimes in Washington, Oregon, and Northern California. Forest Ecol Manage 262: 703-717.</w:t>
      </w:r>
    </w:p>
    <w:p w14:paraId="5926B329" w14:textId="77777777" w:rsidR="00747A6D" w:rsidRPr="00747A6D" w:rsidRDefault="00747A6D" w:rsidP="00747A6D">
      <w:pPr>
        <w:pStyle w:val="EndNoteBibliography"/>
        <w:spacing w:after="0"/>
        <w:ind w:left="420" w:hanging="420"/>
      </w:pPr>
      <w:r w:rsidRPr="00747A6D">
        <w:t>Schoennagel T, Veblen TT and Romme WH 2004. The interaction of fire, fuels, and climate across Rocky Mountain forests. Bioscience 54: 661-676.</w:t>
      </w:r>
    </w:p>
    <w:p w14:paraId="28B24DC0" w14:textId="77777777" w:rsidR="00747A6D" w:rsidRPr="00747A6D" w:rsidRDefault="00747A6D" w:rsidP="00747A6D">
      <w:pPr>
        <w:pStyle w:val="EndNoteBibliography"/>
        <w:spacing w:after="0"/>
        <w:ind w:left="420" w:hanging="420"/>
      </w:pPr>
      <w:r w:rsidRPr="00747A6D">
        <w:t>Stevens JT, Safford HD, Harrison S and Latimer AM 2015. Forest disturbance accelerates thermophilization of understory plant communities. J Ecology 103: 1253-1263.</w:t>
      </w:r>
    </w:p>
    <w:p w14:paraId="05CBDEA2" w14:textId="77777777" w:rsidR="00747A6D" w:rsidRPr="00747A6D" w:rsidRDefault="00747A6D" w:rsidP="00747A6D">
      <w:pPr>
        <w:pStyle w:val="EndNoteBibliography"/>
        <w:spacing w:after="0"/>
        <w:ind w:left="420" w:hanging="420"/>
      </w:pPr>
      <w:r w:rsidRPr="00747A6D">
        <w:t>Swanson ME, Franklin JF, Beschta RL, Crisafulli CM, Dellasala DA, Hutto RL, Lindenmayer DB and Swanson FJ 2011. The forgotten stage of forest succession: early-successional ecosystems on forest sites. Front Ecol Environ 9: 117-125.</w:t>
      </w:r>
    </w:p>
    <w:p w14:paraId="24F7DB12" w14:textId="77777777" w:rsidR="00747A6D" w:rsidRPr="00747A6D" w:rsidRDefault="00747A6D" w:rsidP="00747A6D">
      <w:pPr>
        <w:pStyle w:val="EndNoteBibliography"/>
        <w:spacing w:after="0"/>
        <w:ind w:left="420" w:hanging="420"/>
      </w:pPr>
      <w:r w:rsidRPr="00747A6D">
        <w:t>Swetnam TW, Allen CD and Betancourt JL 1999. Applied historical ecology: using the past to manage for the future. Ecol Appl 9: 1189-1206.</w:t>
      </w:r>
    </w:p>
    <w:p w14:paraId="2FC62B67" w14:textId="77777777" w:rsidR="00747A6D" w:rsidRPr="00747A6D" w:rsidRDefault="00747A6D" w:rsidP="00747A6D">
      <w:pPr>
        <w:pStyle w:val="EndNoteBibliography"/>
        <w:spacing w:after="0"/>
        <w:ind w:left="420" w:hanging="420"/>
      </w:pPr>
      <w:r w:rsidRPr="00747A6D">
        <w:t>Taylor AH 2004. Identifying forest reference conditions on early cut-over lands, Lake Tahoe Basin, USA. Ecol Appl 14: 1903-1920.</w:t>
      </w:r>
    </w:p>
    <w:p w14:paraId="0CDD59E7" w14:textId="77777777" w:rsidR="00747A6D" w:rsidRPr="00747A6D" w:rsidRDefault="00747A6D" w:rsidP="00747A6D">
      <w:pPr>
        <w:pStyle w:val="EndNoteBibliography"/>
        <w:spacing w:after="0"/>
        <w:ind w:left="420" w:hanging="420"/>
      </w:pPr>
      <w:r w:rsidRPr="00747A6D">
        <w:t>Turner MG, Romme WH, Gardner RH and Hargrove WW 1997. Effects of fire size and pattern on early succession in Yellowstone National Park. Ecol Monogr 67: 411-433.</w:t>
      </w:r>
    </w:p>
    <w:p w14:paraId="5967E048" w14:textId="77777777" w:rsidR="00747A6D" w:rsidRPr="00747A6D" w:rsidRDefault="00747A6D" w:rsidP="00747A6D">
      <w:pPr>
        <w:pStyle w:val="EndNoteBibliography"/>
        <w:spacing w:after="0"/>
        <w:ind w:left="420" w:hanging="420"/>
      </w:pPr>
      <w:r w:rsidRPr="00747A6D">
        <w:lastRenderedPageBreak/>
        <w:t xml:space="preserve">van Wagtendonk JW 2006. Fire as a physical process. </w:t>
      </w:r>
      <w:r w:rsidRPr="00747A6D">
        <w:rPr>
          <w:i/>
        </w:rPr>
        <w:t>In</w:t>
      </w:r>
      <w:r w:rsidRPr="00747A6D">
        <w:t xml:space="preserve"> Sugihara NG, van Wagtendonk JW, Shaffer KE, Fites-Kaufman JA and Thode AE (eds.), Fire in California's ecosystems, pp. 38-57. University of California Press, Berkeley, California, USA.</w:t>
      </w:r>
    </w:p>
    <w:p w14:paraId="348D2F98" w14:textId="77777777" w:rsidR="00747A6D" w:rsidRPr="00747A6D" w:rsidRDefault="00747A6D" w:rsidP="00747A6D">
      <w:pPr>
        <w:pStyle w:val="EndNoteBibliography"/>
        <w:ind w:left="420" w:hanging="420"/>
      </w:pPr>
      <w:r w:rsidRPr="00747A6D">
        <w:t>Wu J, Shen W, Sun W and Tueller PT 2002. Empirical patterns of the effects of changing scale on landscape metrics. Landsc Ecol 17: 761-782.</w:t>
      </w:r>
    </w:p>
    <w:p w14:paraId="088DB7DA" w14:textId="78461B2B" w:rsidR="00DD0341" w:rsidRDefault="00C01BD2"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3FD2E61C" w14:textId="77777777" w:rsidR="00C01BD2" w:rsidRDefault="00C01BD2" w:rsidP="00DD0341">
      <w:pPr>
        <w:pStyle w:val="NoSpacing"/>
        <w:spacing w:line="480" w:lineRule="auto"/>
        <w:rPr>
          <w:rFonts w:ascii="Times New Roman" w:hAnsi="Times New Roman" w:cs="Times New Roman"/>
          <w:sz w:val="24"/>
          <w:szCs w:val="24"/>
        </w:rPr>
      </w:pPr>
    </w:p>
    <w:p w14:paraId="18D297B1" w14:textId="77777777" w:rsidR="008516EA" w:rsidRDefault="008516EA">
      <w:pPr>
        <w:rPr>
          <w:rFonts w:ascii="Times New Roman" w:hAnsi="Times New Roman" w:cs="Times New Roman"/>
          <w:sz w:val="24"/>
          <w:szCs w:val="24"/>
        </w:rPr>
      </w:pPr>
      <w:r>
        <w:rPr>
          <w:rFonts w:ascii="Times New Roman" w:hAnsi="Times New Roman" w:cs="Times New Roman"/>
          <w:sz w:val="24"/>
          <w:szCs w:val="24"/>
        </w:rPr>
        <w:br w:type="page"/>
      </w:r>
    </w:p>
    <w:p w14:paraId="62121AC5" w14:textId="77777777" w:rsidR="00C01BD2" w:rsidRPr="0045425A" w:rsidRDefault="008516EA" w:rsidP="00262733">
      <w:pPr>
        <w:pStyle w:val="NoSpacing"/>
        <w:spacing w:line="480" w:lineRule="auto"/>
        <w:rPr>
          <w:rFonts w:ascii="Times New Roman" w:hAnsi="Times New Roman" w:cs="Times New Roman"/>
          <w:b/>
          <w:sz w:val="24"/>
          <w:szCs w:val="24"/>
        </w:rPr>
      </w:pPr>
      <w:r w:rsidRPr="0045425A">
        <w:rPr>
          <w:rFonts w:ascii="Times New Roman" w:hAnsi="Times New Roman" w:cs="Times New Roman"/>
          <w:b/>
          <w:sz w:val="24"/>
          <w:szCs w:val="24"/>
        </w:rPr>
        <w:lastRenderedPageBreak/>
        <w:t>Figure captions</w:t>
      </w:r>
    </w:p>
    <w:p w14:paraId="6B99DD9E" w14:textId="71E89BCA" w:rsidR="00262733" w:rsidRDefault="008516EA" w:rsidP="00A81DEC">
      <w:pPr>
        <w:spacing w:after="120" w:line="480" w:lineRule="auto"/>
        <w:rPr>
          <w:rFonts w:ascii="Times New Roman" w:hAnsi="Times New Roman" w:cs="Times New Roman"/>
          <w:sz w:val="24"/>
          <w:szCs w:val="24"/>
        </w:rPr>
      </w:pPr>
      <w:r>
        <w:rPr>
          <w:rFonts w:ascii="Times New Roman" w:hAnsi="Times New Roman" w:cs="Times New Roman"/>
          <w:sz w:val="24"/>
          <w:szCs w:val="24"/>
        </w:rPr>
        <w:t>Figure 1.</w:t>
      </w:r>
      <w:r w:rsidR="00262733">
        <w:rPr>
          <w:rFonts w:ascii="Times New Roman" w:hAnsi="Times New Roman" w:cs="Times New Roman"/>
          <w:sz w:val="24"/>
          <w:szCs w:val="24"/>
        </w:rPr>
        <w:t xml:space="preserve"> </w:t>
      </w:r>
      <w:r w:rsidR="006D6A29">
        <w:rPr>
          <w:rFonts w:ascii="Times New Roman" w:hAnsi="Times New Roman" w:cs="Times New Roman"/>
          <w:sz w:val="24"/>
          <w:szCs w:val="24"/>
        </w:rPr>
        <w:t>C</w:t>
      </w:r>
      <w:r w:rsidR="00262733">
        <w:rPr>
          <w:rFonts w:ascii="Times New Roman" w:hAnsi="Times New Roman" w:cs="Times New Roman"/>
          <w:sz w:val="24"/>
          <w:szCs w:val="24"/>
        </w:rPr>
        <w:t xml:space="preserve">ontrasting spatial </w:t>
      </w:r>
      <w:r w:rsidR="00B1727E">
        <w:rPr>
          <w:rFonts w:ascii="Times New Roman" w:hAnsi="Times New Roman" w:cs="Times New Roman"/>
          <w:sz w:val="24"/>
          <w:szCs w:val="24"/>
        </w:rPr>
        <w:t>patterns of fires</w:t>
      </w:r>
      <w:r w:rsidR="00262733">
        <w:rPr>
          <w:rFonts w:ascii="Times New Roman" w:hAnsi="Times New Roman" w:cs="Times New Roman"/>
          <w:sz w:val="24"/>
          <w:szCs w:val="24"/>
        </w:rPr>
        <w:t xml:space="preserve"> that burned with </w:t>
      </w:r>
      <w:r w:rsidR="008F37A5">
        <w:rPr>
          <w:rFonts w:ascii="Times New Roman" w:hAnsi="Times New Roman" w:cs="Times New Roman"/>
          <w:sz w:val="24"/>
          <w:szCs w:val="24"/>
        </w:rPr>
        <w:t>“</w:t>
      </w:r>
      <w:r w:rsidR="00262733">
        <w:rPr>
          <w:rFonts w:ascii="Times New Roman" w:hAnsi="Times New Roman" w:cs="Times New Roman"/>
          <w:sz w:val="24"/>
          <w:szCs w:val="24"/>
        </w:rPr>
        <w:t>mixed</w:t>
      </w:r>
      <w:r w:rsidR="008F37A5">
        <w:rPr>
          <w:rFonts w:ascii="Times New Roman" w:hAnsi="Times New Roman" w:cs="Times New Roman"/>
          <w:sz w:val="24"/>
          <w:szCs w:val="24"/>
        </w:rPr>
        <w:t>”</w:t>
      </w:r>
      <w:r w:rsidR="00262733">
        <w:rPr>
          <w:rFonts w:ascii="Times New Roman" w:hAnsi="Times New Roman" w:cs="Times New Roman"/>
          <w:sz w:val="24"/>
          <w:szCs w:val="24"/>
        </w:rPr>
        <w:t xml:space="preserve"> severity in the Sierra Nevada</w:t>
      </w:r>
      <w:r w:rsidR="006D6A29">
        <w:rPr>
          <w:rFonts w:ascii="Times New Roman" w:hAnsi="Times New Roman" w:cs="Times New Roman"/>
          <w:sz w:val="24"/>
          <w:szCs w:val="24"/>
        </w:rPr>
        <w:t xml:space="preserve">, USA </w:t>
      </w:r>
      <w:r w:rsidR="00262733">
        <w:rPr>
          <w:rFonts w:ascii="Times New Roman" w:hAnsi="Times New Roman" w:cs="Times New Roman"/>
          <w:sz w:val="24"/>
          <w:szCs w:val="24"/>
        </w:rPr>
        <w:t>(top).</w:t>
      </w:r>
      <w:r w:rsidR="006D6A29">
        <w:rPr>
          <w:rFonts w:ascii="Times New Roman" w:hAnsi="Times New Roman" w:cs="Times New Roman"/>
          <w:sz w:val="24"/>
          <w:szCs w:val="24"/>
        </w:rPr>
        <w:t xml:space="preserve"> </w:t>
      </w:r>
      <w:r w:rsidR="00262733">
        <w:rPr>
          <w:rFonts w:ascii="Times New Roman" w:hAnsi="Times New Roman" w:cs="Times New Roman"/>
          <w:sz w:val="24"/>
          <w:szCs w:val="24"/>
        </w:rPr>
        <w:t xml:space="preserve">Fire severity classes are based on the relative </w:t>
      </w:r>
      <w:r w:rsidR="00262733" w:rsidRPr="001C39E4">
        <w:rPr>
          <w:rFonts w:ascii="Times New Roman" w:eastAsia="Calibri" w:hAnsi="Times New Roman" w:cs="Times New Roman"/>
          <w:sz w:val="24"/>
          <w:szCs w:val="18"/>
        </w:rPr>
        <w:t>differenced normalized burn ratio</w:t>
      </w:r>
      <w:r w:rsidR="00262733">
        <w:rPr>
          <w:rFonts w:ascii="Times New Roman" w:hAnsi="Times New Roman" w:cs="Times New Roman"/>
          <w:sz w:val="24"/>
          <w:szCs w:val="24"/>
        </w:rPr>
        <w:t xml:space="preserve"> (RdNBR) using threshold values</w:t>
      </w:r>
      <w:r w:rsidR="008F37A5">
        <w:rPr>
          <w:rFonts w:ascii="Times New Roman" w:hAnsi="Times New Roman" w:cs="Times New Roman"/>
          <w:sz w:val="24"/>
          <w:szCs w:val="24"/>
        </w:rPr>
        <w:t xml:space="preserve"> from Miller and Thode (2007). RdNBR histograms </w:t>
      </w:r>
      <w:r w:rsidR="00262733">
        <w:rPr>
          <w:rFonts w:ascii="Times New Roman" w:hAnsi="Times New Roman" w:cs="Times New Roman"/>
          <w:sz w:val="24"/>
          <w:szCs w:val="24"/>
        </w:rPr>
        <w:t>of all 30 m pixels within fire perimeters</w:t>
      </w:r>
      <w:r w:rsidR="008F37A5">
        <w:rPr>
          <w:rFonts w:ascii="Times New Roman" w:hAnsi="Times New Roman" w:cs="Times New Roman"/>
          <w:sz w:val="24"/>
          <w:szCs w:val="24"/>
        </w:rPr>
        <w:t xml:space="preserve"> (middle)</w:t>
      </w:r>
      <w:r w:rsidR="00262733">
        <w:rPr>
          <w:rFonts w:ascii="Times New Roman" w:hAnsi="Times New Roman" w:cs="Times New Roman"/>
          <w:sz w:val="24"/>
          <w:szCs w:val="24"/>
        </w:rPr>
        <w:t xml:space="preserve"> </w:t>
      </w:r>
      <w:r w:rsidR="006D6A29">
        <w:rPr>
          <w:rFonts w:ascii="Times New Roman" w:hAnsi="Times New Roman" w:cs="Times New Roman"/>
          <w:sz w:val="24"/>
          <w:szCs w:val="24"/>
        </w:rPr>
        <w:t>are colored by the same fi</w:t>
      </w:r>
      <w:r w:rsidR="00C61C9D">
        <w:rPr>
          <w:rFonts w:ascii="Times New Roman" w:hAnsi="Times New Roman" w:cs="Times New Roman"/>
          <w:sz w:val="24"/>
          <w:szCs w:val="24"/>
        </w:rPr>
        <w:t>re severity class thresholds, with total percentages f</w:t>
      </w:r>
      <w:r w:rsidR="008D27F9">
        <w:rPr>
          <w:rFonts w:ascii="Times New Roman" w:hAnsi="Times New Roman" w:cs="Times New Roman"/>
          <w:sz w:val="24"/>
          <w:szCs w:val="24"/>
        </w:rPr>
        <w:t>or each class reported above. D</w:t>
      </w:r>
      <w:r w:rsidR="00C61C9D">
        <w:rPr>
          <w:rFonts w:ascii="Times New Roman" w:hAnsi="Times New Roman" w:cs="Times New Roman"/>
          <w:sz w:val="24"/>
          <w:szCs w:val="24"/>
        </w:rPr>
        <w:t>istribution</w:t>
      </w:r>
      <w:r w:rsidR="00B1727E">
        <w:rPr>
          <w:rFonts w:ascii="Times New Roman" w:hAnsi="Times New Roman" w:cs="Times New Roman"/>
          <w:sz w:val="24"/>
          <w:szCs w:val="24"/>
        </w:rPr>
        <w:t>s</w:t>
      </w:r>
      <w:r w:rsidR="008D27F9">
        <w:rPr>
          <w:rFonts w:ascii="Times New Roman" w:hAnsi="Times New Roman" w:cs="Times New Roman"/>
          <w:sz w:val="24"/>
          <w:szCs w:val="24"/>
        </w:rPr>
        <w:t xml:space="preserve"> of both proportional</w:t>
      </w:r>
      <w:r w:rsidR="00C61C9D">
        <w:rPr>
          <w:rFonts w:ascii="Times New Roman" w:hAnsi="Times New Roman" w:cs="Times New Roman"/>
          <w:sz w:val="24"/>
          <w:szCs w:val="24"/>
        </w:rPr>
        <w:t xml:space="preserve"> stand-replacing patch area and number of stand-replacing patches </w:t>
      </w:r>
      <w:r w:rsidR="00B1727E">
        <w:rPr>
          <w:rFonts w:ascii="Times New Roman" w:hAnsi="Times New Roman" w:cs="Times New Roman"/>
          <w:sz w:val="24"/>
          <w:szCs w:val="24"/>
        </w:rPr>
        <w:t>(bottom) pertain to the “high” severity class alone.</w:t>
      </w:r>
      <w:r w:rsidR="00431F10">
        <w:rPr>
          <w:rFonts w:ascii="Times New Roman" w:hAnsi="Times New Roman" w:cs="Times New Roman"/>
          <w:sz w:val="24"/>
          <w:szCs w:val="24"/>
        </w:rPr>
        <w:t xml:space="preserve"> </w:t>
      </w:r>
      <w:r w:rsidR="006E7D05">
        <w:rPr>
          <w:rFonts w:ascii="Times New Roman" w:hAnsi="Times New Roman" w:cs="Times New Roman"/>
          <w:sz w:val="24"/>
          <w:szCs w:val="24"/>
        </w:rPr>
        <w:t>Patches were delin</w:t>
      </w:r>
      <w:r w:rsidR="00E57E7E">
        <w:rPr>
          <w:rFonts w:ascii="Times New Roman" w:hAnsi="Times New Roman" w:cs="Times New Roman"/>
          <w:sz w:val="24"/>
          <w:szCs w:val="24"/>
        </w:rPr>
        <w:t>eated using the same methods</w:t>
      </w:r>
      <w:r w:rsidR="006E7D05">
        <w:rPr>
          <w:rFonts w:ascii="Times New Roman" w:hAnsi="Times New Roman" w:cs="Times New Roman"/>
          <w:sz w:val="24"/>
          <w:szCs w:val="24"/>
        </w:rPr>
        <w:t xml:space="preserve"> described in Collins and Stephens (2010). </w:t>
      </w:r>
      <w:r w:rsidR="00431F10">
        <w:rPr>
          <w:rFonts w:ascii="Times New Roman" w:hAnsi="Times New Roman" w:cs="Times New Roman"/>
          <w:sz w:val="24"/>
          <w:szCs w:val="24"/>
        </w:rPr>
        <w:t>The shaded bands in these distributions indicate the mean proportion</w:t>
      </w:r>
      <w:r w:rsidR="00E57E7E">
        <w:rPr>
          <w:rFonts w:ascii="Times New Roman" w:hAnsi="Times New Roman" w:cs="Times New Roman"/>
          <w:sz w:val="24"/>
          <w:szCs w:val="24"/>
        </w:rPr>
        <w:t xml:space="preserve"> (horizontal gray line)</w:t>
      </w:r>
      <w:r w:rsidR="00431F10">
        <w:rPr>
          <w:rFonts w:ascii="Times New Roman" w:hAnsi="Times New Roman" w:cs="Times New Roman"/>
          <w:sz w:val="24"/>
          <w:szCs w:val="24"/>
        </w:rPr>
        <w:t xml:space="preserve"> of total patch area +/- one standard deviation. Means and standard deviations were calculated using all non-zero patch size class proportions.</w:t>
      </w:r>
    </w:p>
    <w:p w14:paraId="08D7DF60" w14:textId="6EF1E4FA" w:rsidR="006E0B1E" w:rsidRDefault="00B1727E"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2.</w:t>
      </w:r>
      <w:r w:rsidR="00955DF0" w:rsidRPr="00955DF0">
        <w:t xml:space="preserve"> </w:t>
      </w:r>
      <w:r w:rsidR="00955DF0" w:rsidRPr="00955DF0">
        <w:rPr>
          <w:rFonts w:ascii="Times New Roman" w:hAnsi="Times New Roman" w:cs="Times New Roman"/>
          <w:sz w:val="24"/>
          <w:szCs w:val="24"/>
        </w:rPr>
        <w:t xml:space="preserve">Four hypothetical </w:t>
      </w:r>
      <w:r w:rsidR="00A81DEC">
        <w:rPr>
          <w:rFonts w:ascii="Times New Roman" w:hAnsi="Times New Roman" w:cs="Times New Roman"/>
          <w:sz w:val="24"/>
          <w:szCs w:val="24"/>
        </w:rPr>
        <w:t xml:space="preserve">stand-replacing </w:t>
      </w:r>
      <w:r w:rsidR="00955DF0" w:rsidRPr="00955DF0">
        <w:rPr>
          <w:rFonts w:ascii="Times New Roman" w:hAnsi="Times New Roman" w:cs="Times New Roman"/>
          <w:sz w:val="24"/>
          <w:szCs w:val="24"/>
        </w:rPr>
        <w:t>patch configurations</w:t>
      </w:r>
      <w:r w:rsidR="00A81DEC">
        <w:rPr>
          <w:rFonts w:ascii="Times New Roman" w:hAnsi="Times New Roman" w:cs="Times New Roman"/>
          <w:sz w:val="24"/>
          <w:szCs w:val="24"/>
        </w:rPr>
        <w:t xml:space="preserve"> for the same total fire area (3600 ha) and stand-</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 xml:space="preserve">replacing area (1000 ha or 28% of total fire area). </w:t>
      </w:r>
      <w:r w:rsidR="00A81DEC">
        <w:rPr>
          <w:rFonts w:ascii="Times New Roman" w:hAnsi="Times New Roman" w:cs="Times New Roman"/>
          <w:sz w:val="24"/>
          <w:szCs w:val="24"/>
        </w:rPr>
        <w:t>Patch sizes</w:t>
      </w:r>
      <w:r w:rsidR="00882EC6">
        <w:rPr>
          <w:rFonts w:ascii="Times New Roman" w:hAnsi="Times New Roman" w:cs="Times New Roman"/>
          <w:sz w:val="24"/>
          <w:szCs w:val="24"/>
        </w:rPr>
        <w:t xml:space="preserve"> were</w:t>
      </w:r>
      <w:r w:rsidR="001C487B">
        <w:rPr>
          <w:rFonts w:ascii="Times New Roman" w:hAnsi="Times New Roman" w:cs="Times New Roman"/>
          <w:sz w:val="24"/>
          <w:szCs w:val="24"/>
        </w:rPr>
        <w:t xml:space="preserve"> </w:t>
      </w:r>
      <w:r w:rsidR="00882EC6">
        <w:rPr>
          <w:rFonts w:ascii="Times New Roman" w:hAnsi="Times New Roman" w:cs="Times New Roman"/>
          <w:sz w:val="24"/>
          <w:szCs w:val="24"/>
        </w:rPr>
        <w:t>~</w:t>
      </w:r>
      <w:r w:rsidR="001C487B">
        <w:rPr>
          <w:rFonts w:ascii="Times New Roman" w:hAnsi="Times New Roman" w:cs="Times New Roman"/>
          <w:sz w:val="24"/>
          <w:szCs w:val="24"/>
        </w:rPr>
        <w:t>1 ha</w:t>
      </w:r>
      <w:r w:rsidR="00407636">
        <w:rPr>
          <w:rFonts w:ascii="Times New Roman" w:hAnsi="Times New Roman" w:cs="Times New Roman"/>
          <w:sz w:val="24"/>
          <w:szCs w:val="24"/>
        </w:rPr>
        <w:t xml:space="preserve"> (A</w:t>
      </w:r>
      <w:r w:rsidR="00955DF0" w:rsidRPr="00955DF0">
        <w:rPr>
          <w:rFonts w:ascii="Times New Roman" w:hAnsi="Times New Roman" w:cs="Times New Roman"/>
          <w:sz w:val="24"/>
          <w:szCs w:val="24"/>
        </w:rPr>
        <w:t>)</w:t>
      </w:r>
      <w:r w:rsidR="00407636">
        <w:rPr>
          <w:rFonts w:ascii="Times New Roman" w:hAnsi="Times New Roman" w:cs="Times New Roman"/>
          <w:sz w:val="24"/>
          <w:szCs w:val="24"/>
        </w:rPr>
        <w:t xml:space="preserve">, 10 ha (B), </w:t>
      </w:r>
      <w:r w:rsidR="00620D73">
        <w:rPr>
          <w:rFonts w:ascii="Times New Roman" w:hAnsi="Times New Roman" w:cs="Times New Roman"/>
          <w:sz w:val="24"/>
          <w:szCs w:val="24"/>
        </w:rPr>
        <w:t>~</w:t>
      </w:r>
      <w:r w:rsidR="00407636">
        <w:rPr>
          <w:rFonts w:ascii="Times New Roman" w:hAnsi="Times New Roman" w:cs="Times New Roman"/>
          <w:sz w:val="24"/>
          <w:szCs w:val="24"/>
        </w:rPr>
        <w:t>111 ha (C</w:t>
      </w:r>
      <w:r w:rsidR="00882EC6">
        <w:rPr>
          <w:rFonts w:ascii="Times New Roman" w:hAnsi="Times New Roman" w:cs="Times New Roman"/>
          <w:sz w:val="24"/>
          <w:szCs w:val="24"/>
        </w:rPr>
        <w:t>) and</w:t>
      </w:r>
      <w:r w:rsidR="00955DF0" w:rsidRPr="00955DF0">
        <w:rPr>
          <w:rFonts w:ascii="Times New Roman" w:hAnsi="Times New Roman" w:cs="Times New Roman"/>
          <w:sz w:val="24"/>
          <w:szCs w:val="24"/>
        </w:rPr>
        <w:t xml:space="preserve"> </w:t>
      </w:r>
      <w:r w:rsidR="00882EC6">
        <w:rPr>
          <w:rFonts w:ascii="Times New Roman" w:hAnsi="Times New Roman" w:cs="Times New Roman"/>
          <w:sz w:val="24"/>
          <w:szCs w:val="24"/>
        </w:rPr>
        <w:t xml:space="preserve">1000 ha </w:t>
      </w:r>
      <w:r w:rsidR="00407636">
        <w:rPr>
          <w:rFonts w:ascii="Times New Roman" w:hAnsi="Times New Roman" w:cs="Times New Roman"/>
          <w:sz w:val="24"/>
          <w:szCs w:val="24"/>
        </w:rPr>
        <w:t>(D). Panel (E</w:t>
      </w:r>
      <w:r w:rsidR="00955DF0" w:rsidRPr="00955DF0">
        <w:rPr>
          <w:rFonts w:ascii="Times New Roman" w:hAnsi="Times New Roman" w:cs="Times New Roman"/>
          <w:sz w:val="24"/>
          <w:szCs w:val="24"/>
        </w:rPr>
        <w:t xml:space="preserve">) illustrates </w:t>
      </w:r>
      <w:r w:rsidR="002C3B93">
        <w:rPr>
          <w:rFonts w:ascii="Times New Roman" w:hAnsi="Times New Roman" w:cs="Times New Roman"/>
          <w:sz w:val="24"/>
          <w:szCs w:val="24"/>
        </w:rPr>
        <w:t xml:space="preserve">how stand-replacing area in these different configurations is distributed as a function of </w:t>
      </w:r>
      <w:r w:rsidR="003619F8">
        <w:rPr>
          <w:rFonts w:ascii="Times New Roman" w:hAnsi="Times New Roman" w:cs="Times New Roman"/>
          <w:sz w:val="24"/>
          <w:szCs w:val="24"/>
        </w:rPr>
        <w:t xml:space="preserve">patch </w:t>
      </w:r>
      <w:r w:rsidR="00407636">
        <w:rPr>
          <w:rFonts w:ascii="Times New Roman" w:hAnsi="Times New Roman" w:cs="Times New Roman"/>
          <w:sz w:val="24"/>
          <w:szCs w:val="24"/>
        </w:rPr>
        <w:t xml:space="preserve">interior buffer distance, </w:t>
      </w:r>
      <w:r w:rsidR="002C3B93">
        <w:rPr>
          <w:rFonts w:ascii="Times New Roman" w:hAnsi="Times New Roman" w:cs="Times New Roman"/>
          <w:sz w:val="24"/>
          <w:szCs w:val="24"/>
        </w:rPr>
        <w:t xml:space="preserve">i.e., moving further towards the interior of patches. </w:t>
      </w:r>
      <w:r w:rsidR="001971B5">
        <w:rPr>
          <w:rFonts w:ascii="Times New Roman" w:hAnsi="Times New Roman" w:cs="Times New Roman"/>
          <w:sz w:val="24"/>
          <w:szCs w:val="24"/>
        </w:rPr>
        <w:t>Points</w:t>
      </w:r>
      <w:r w:rsidR="00902D9E">
        <w:rPr>
          <w:rFonts w:ascii="Times New Roman" w:hAnsi="Times New Roman" w:cs="Times New Roman"/>
          <w:sz w:val="24"/>
          <w:szCs w:val="24"/>
        </w:rPr>
        <w:t xml:space="preserve"> indicate observed proportions for a given distance, while solid lines are th</w:t>
      </w:r>
      <w:r w:rsidR="001971B5">
        <w:rPr>
          <w:rFonts w:ascii="Times New Roman" w:hAnsi="Times New Roman" w:cs="Times New Roman"/>
          <w:sz w:val="24"/>
          <w:szCs w:val="24"/>
        </w:rPr>
        <w:t>e proportions predicted by Eq. 1 fit to the point data</w:t>
      </w:r>
      <w:r w:rsidR="00955DF0" w:rsidRPr="00955DF0">
        <w:rPr>
          <w:rFonts w:ascii="Times New Roman" w:hAnsi="Times New Roman" w:cs="Times New Roman"/>
          <w:sz w:val="24"/>
          <w:szCs w:val="24"/>
        </w:rPr>
        <w:t>.</w:t>
      </w:r>
      <w:r w:rsidR="002C3B93">
        <w:rPr>
          <w:rFonts w:ascii="Times New Roman" w:hAnsi="Times New Roman" w:cs="Times New Roman"/>
          <w:sz w:val="24"/>
          <w:szCs w:val="24"/>
        </w:rPr>
        <w:t xml:space="preserve"> The </w:t>
      </w:r>
      <w:r w:rsidR="00E57E7E">
        <w:rPr>
          <w:rFonts w:ascii="Times New Roman" w:hAnsi="Times New Roman" w:cs="Times New Roman"/>
          <w:sz w:val="24"/>
          <w:szCs w:val="24"/>
        </w:rPr>
        <w:t>stand-replacing decay coefficient</w:t>
      </w:r>
      <w:r w:rsidR="00BE67EF">
        <w:rPr>
          <w:rFonts w:ascii="Times New Roman" w:hAnsi="Times New Roman" w:cs="Times New Roman"/>
          <w:sz w:val="24"/>
          <w:szCs w:val="24"/>
        </w:rPr>
        <w:t xml:space="preserve"> </w:t>
      </w:r>
      <w:r w:rsidR="00E57E7E">
        <w:rPr>
          <w:rFonts w:ascii="Times New Roman" w:hAnsi="Times New Roman" w:cs="Times New Roman"/>
          <w:sz w:val="24"/>
          <w:szCs w:val="24"/>
        </w:rPr>
        <w:t>(</w:t>
      </w:r>
      <w:r w:rsidR="00BE67EF">
        <w:rPr>
          <w:rFonts w:ascii="Times New Roman" w:hAnsi="Times New Roman" w:cs="Times New Roman"/>
          <w:sz w:val="24"/>
          <w:szCs w:val="24"/>
        </w:rPr>
        <w:t>SDC</w:t>
      </w:r>
      <w:r w:rsidR="00E57E7E">
        <w:rPr>
          <w:rFonts w:ascii="Times New Roman" w:hAnsi="Times New Roman" w:cs="Times New Roman"/>
          <w:sz w:val="24"/>
          <w:szCs w:val="24"/>
        </w:rPr>
        <w:t>)</w:t>
      </w:r>
      <w:r w:rsidR="00BE67EF">
        <w:rPr>
          <w:rFonts w:ascii="Times New Roman" w:hAnsi="Times New Roman" w:cs="Times New Roman"/>
          <w:sz w:val="24"/>
          <w:szCs w:val="24"/>
        </w:rPr>
        <w:t xml:space="preserve"> </w:t>
      </w:r>
      <w:r w:rsidR="002C3B93">
        <w:rPr>
          <w:rFonts w:ascii="Times New Roman" w:hAnsi="Times New Roman" w:cs="Times New Roman"/>
          <w:sz w:val="24"/>
          <w:szCs w:val="24"/>
        </w:rPr>
        <w:t>is reported for each configuration.</w:t>
      </w:r>
    </w:p>
    <w:p w14:paraId="148F5578" w14:textId="5F9C1FA8" w:rsidR="0045425A" w:rsidRDefault="006E0B1E"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3.</w:t>
      </w:r>
      <w:r w:rsidR="001E2542">
        <w:rPr>
          <w:rFonts w:ascii="Times New Roman" w:hAnsi="Times New Roman" w:cs="Times New Roman"/>
          <w:sz w:val="24"/>
          <w:szCs w:val="24"/>
        </w:rPr>
        <w:t xml:space="preserve"> </w:t>
      </w:r>
      <w:r w:rsidR="00902D9E">
        <w:rPr>
          <w:rFonts w:ascii="Times New Roman" w:hAnsi="Times New Roman" w:cs="Times New Roman"/>
          <w:sz w:val="24"/>
          <w:szCs w:val="24"/>
        </w:rPr>
        <w:t>Three</w:t>
      </w:r>
      <w:r w:rsidR="00902D9E" w:rsidRPr="00955DF0">
        <w:rPr>
          <w:rFonts w:ascii="Times New Roman" w:hAnsi="Times New Roman" w:cs="Times New Roman"/>
          <w:sz w:val="24"/>
          <w:szCs w:val="24"/>
        </w:rPr>
        <w:t xml:space="preserve"> hypothetical </w:t>
      </w:r>
      <w:r w:rsidR="00902D9E">
        <w:rPr>
          <w:rFonts w:ascii="Times New Roman" w:hAnsi="Times New Roman" w:cs="Times New Roman"/>
          <w:sz w:val="24"/>
          <w:szCs w:val="24"/>
        </w:rPr>
        <w:t>stand-replacing patch shapes for the same total fire area (3600 ha) and stand-replacing area (1000 ha or 28% of total fire area): circle (A), ellipse (B), and irregular ellipse (C). Panel (D</w:t>
      </w:r>
      <w:r w:rsidR="00902D9E" w:rsidRPr="00955DF0">
        <w:rPr>
          <w:rFonts w:ascii="Times New Roman" w:hAnsi="Times New Roman" w:cs="Times New Roman"/>
          <w:sz w:val="24"/>
          <w:szCs w:val="24"/>
        </w:rPr>
        <w:t xml:space="preserve">) illustrates </w:t>
      </w:r>
      <w:r w:rsidR="00902D9E">
        <w:rPr>
          <w:rFonts w:ascii="Times New Roman" w:hAnsi="Times New Roman" w:cs="Times New Roman"/>
          <w:sz w:val="24"/>
          <w:szCs w:val="24"/>
        </w:rPr>
        <w:t>how stand-replacing area in these different configurations is distributed as a function of</w:t>
      </w:r>
      <w:r w:rsidR="003619F8">
        <w:rPr>
          <w:rFonts w:ascii="Times New Roman" w:hAnsi="Times New Roman" w:cs="Times New Roman"/>
          <w:sz w:val="24"/>
          <w:szCs w:val="24"/>
        </w:rPr>
        <w:t xml:space="preserve"> patch</w:t>
      </w:r>
      <w:r w:rsidR="00902D9E">
        <w:rPr>
          <w:rFonts w:ascii="Times New Roman" w:hAnsi="Times New Roman" w:cs="Times New Roman"/>
          <w:sz w:val="24"/>
          <w:szCs w:val="24"/>
        </w:rPr>
        <w:t xml:space="preserve"> interior buffer distance. </w:t>
      </w:r>
      <w:r w:rsidR="001971B5">
        <w:rPr>
          <w:rFonts w:ascii="Times New Roman" w:hAnsi="Times New Roman" w:cs="Times New Roman"/>
          <w:sz w:val="24"/>
          <w:szCs w:val="24"/>
        </w:rPr>
        <w:t>Points</w:t>
      </w:r>
      <w:r w:rsidR="00902D9E">
        <w:rPr>
          <w:rFonts w:ascii="Times New Roman" w:hAnsi="Times New Roman" w:cs="Times New Roman"/>
          <w:sz w:val="24"/>
          <w:szCs w:val="24"/>
        </w:rPr>
        <w:t xml:space="preserve"> indicate observed proportions </w:t>
      </w:r>
      <w:r w:rsidR="00902D9E">
        <w:rPr>
          <w:rFonts w:ascii="Times New Roman" w:hAnsi="Times New Roman" w:cs="Times New Roman"/>
          <w:sz w:val="24"/>
          <w:szCs w:val="24"/>
        </w:rPr>
        <w:lastRenderedPageBreak/>
        <w:t>for a given distance, while solid lines are the proportions predicted by Eq. 1</w:t>
      </w:r>
      <w:r w:rsidR="001971B5">
        <w:rPr>
          <w:rFonts w:ascii="Times New Roman" w:hAnsi="Times New Roman" w:cs="Times New Roman"/>
          <w:sz w:val="24"/>
          <w:szCs w:val="24"/>
        </w:rPr>
        <w:t xml:space="preserve"> fit to the point data</w:t>
      </w:r>
      <w:r w:rsidR="00902D9E" w:rsidRPr="00955DF0">
        <w:rPr>
          <w:rFonts w:ascii="Times New Roman" w:hAnsi="Times New Roman" w:cs="Times New Roman"/>
          <w:sz w:val="24"/>
          <w:szCs w:val="24"/>
        </w:rPr>
        <w:t>.</w:t>
      </w:r>
      <w:r w:rsidR="00902D9E">
        <w:rPr>
          <w:rFonts w:ascii="Times New Roman" w:hAnsi="Times New Roman" w:cs="Times New Roman"/>
          <w:sz w:val="24"/>
          <w:szCs w:val="24"/>
        </w:rPr>
        <w:t xml:space="preserve"> The stand-replacing decay coefficient (SDC) is reported for each configuration.</w:t>
      </w:r>
    </w:p>
    <w:p w14:paraId="571DAB45" w14:textId="553447F9" w:rsidR="0045425A" w:rsidRDefault="0045425A"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4.</w:t>
      </w:r>
      <w:r w:rsidR="00902D9E">
        <w:rPr>
          <w:rFonts w:ascii="Times New Roman" w:hAnsi="Times New Roman" w:cs="Times New Roman"/>
          <w:sz w:val="24"/>
          <w:szCs w:val="24"/>
        </w:rPr>
        <w:t xml:space="preserve"> Stand-replacing area for two example</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wild</w:t>
      </w:r>
      <w:r w:rsidR="00902D9E" w:rsidRPr="00B219BF">
        <w:rPr>
          <w:rFonts w:ascii="Times New Roman" w:hAnsi="Times New Roman" w:cs="Times New Roman"/>
          <w:sz w:val="24"/>
          <w:szCs w:val="24"/>
        </w:rPr>
        <w:t xml:space="preserve">fires </w:t>
      </w:r>
      <w:r w:rsidR="00902D9E">
        <w:rPr>
          <w:rFonts w:ascii="Times New Roman" w:hAnsi="Times New Roman" w:cs="Times New Roman"/>
          <w:sz w:val="24"/>
          <w:szCs w:val="24"/>
        </w:rPr>
        <w:t xml:space="preserve">that occurred in the Klamath region, northwestern California, USA (A, B). Both fires have similar total </w:t>
      </w:r>
      <w:r w:rsidR="00902D9E" w:rsidRPr="00B219BF">
        <w:rPr>
          <w:rFonts w:ascii="Times New Roman" w:hAnsi="Times New Roman" w:cs="Times New Roman"/>
          <w:sz w:val="24"/>
          <w:szCs w:val="24"/>
        </w:rPr>
        <w:t>area</w:t>
      </w:r>
      <w:r w:rsidR="00902D9E">
        <w:rPr>
          <w:rFonts w:ascii="Times New Roman" w:hAnsi="Times New Roman" w:cs="Times New Roman"/>
          <w:sz w:val="24"/>
          <w:szCs w:val="24"/>
        </w:rPr>
        <w:t xml:space="preserve"> (4643 ha and 5319 ha)</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and stand-replacing proportions (20%), but different spatial distribution of stand-replacing area. These different patterns are captured by the plots showing how s</w:t>
      </w:r>
      <w:r w:rsidR="00902D9E" w:rsidRPr="00FE67F9">
        <w:rPr>
          <w:rFonts w:ascii="Times New Roman" w:hAnsi="Times New Roman" w:cs="Times New Roman"/>
          <w:sz w:val="24"/>
          <w:szCs w:val="24"/>
        </w:rPr>
        <w:t xml:space="preserve">tand-replacing area </w:t>
      </w:r>
      <w:r w:rsidR="00902D9E">
        <w:rPr>
          <w:rFonts w:ascii="Times New Roman" w:hAnsi="Times New Roman" w:cs="Times New Roman"/>
          <w:sz w:val="24"/>
          <w:szCs w:val="24"/>
        </w:rPr>
        <w:t>is distributed</w:t>
      </w:r>
      <w:r w:rsidR="00902D9E" w:rsidRPr="00FE67F9">
        <w:rPr>
          <w:rFonts w:ascii="Times New Roman" w:hAnsi="Times New Roman" w:cs="Times New Roman"/>
          <w:sz w:val="24"/>
          <w:szCs w:val="24"/>
        </w:rPr>
        <w:t xml:space="preserve"> as a fu</w:t>
      </w:r>
      <w:r w:rsidR="00902D9E">
        <w:rPr>
          <w:rFonts w:ascii="Times New Roman" w:hAnsi="Times New Roman" w:cs="Times New Roman"/>
          <w:sz w:val="24"/>
          <w:szCs w:val="24"/>
        </w:rPr>
        <w:t>nction of interior bu</w:t>
      </w:r>
      <w:r w:rsidR="001971B5">
        <w:rPr>
          <w:rFonts w:ascii="Times New Roman" w:hAnsi="Times New Roman" w:cs="Times New Roman"/>
          <w:sz w:val="24"/>
          <w:szCs w:val="24"/>
        </w:rPr>
        <w:t>ffer distance (C). Points</w:t>
      </w:r>
      <w:r w:rsidR="00902D9E">
        <w:rPr>
          <w:rFonts w:ascii="Times New Roman" w:hAnsi="Times New Roman" w:cs="Times New Roman"/>
          <w:sz w:val="24"/>
          <w:szCs w:val="24"/>
        </w:rPr>
        <w:t xml:space="preserve"> indicate observed proportions for a given distance, while solid lines are the proportions predicted by Eq. 1</w:t>
      </w:r>
      <w:r w:rsidR="001971B5">
        <w:rPr>
          <w:rFonts w:ascii="Times New Roman" w:hAnsi="Times New Roman" w:cs="Times New Roman"/>
          <w:sz w:val="24"/>
          <w:szCs w:val="24"/>
        </w:rPr>
        <w:t xml:space="preserve"> fit to the point data</w:t>
      </w:r>
      <w:r w:rsidR="00902D9E">
        <w:rPr>
          <w:rFonts w:ascii="Times New Roman" w:hAnsi="Times New Roman" w:cs="Times New Roman"/>
          <w:sz w:val="24"/>
          <w:szCs w:val="24"/>
        </w:rPr>
        <w:t>. The stand-replacing decay coefficient (SDC) is reported for each fire.</w:t>
      </w:r>
    </w:p>
    <w:p w14:paraId="5CA12BC8" w14:textId="65E80E48" w:rsidR="008516EA" w:rsidRDefault="0045425A"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Figure 5. </w:t>
      </w:r>
      <w:r w:rsidR="00902D9E" w:rsidRPr="00902D9E">
        <w:rPr>
          <w:rFonts w:ascii="Times New Roman" w:hAnsi="Times New Roman" w:cs="Times New Roman"/>
          <w:sz w:val="24"/>
          <w:szCs w:val="24"/>
        </w:rPr>
        <w:t xml:space="preserve">Distribution of the </w:t>
      </w:r>
      <w:r w:rsidR="001971B5">
        <w:rPr>
          <w:rFonts w:ascii="Times New Roman" w:hAnsi="Times New Roman" w:cs="Times New Roman"/>
          <w:sz w:val="24"/>
          <w:szCs w:val="24"/>
        </w:rPr>
        <w:t xml:space="preserve">natural logarithm </w:t>
      </w:r>
      <w:r w:rsidR="001971B5" w:rsidRPr="001971B5">
        <w:rPr>
          <w:rFonts w:ascii="Times New Roman" w:hAnsi="Times New Roman" w:cs="Times New Roman"/>
          <w:sz w:val="24"/>
          <w:szCs w:val="24"/>
        </w:rPr>
        <w:t xml:space="preserve">of the </w:t>
      </w:r>
      <w:r w:rsidR="00902D9E" w:rsidRPr="00902D9E">
        <w:rPr>
          <w:rFonts w:ascii="Times New Roman" w:hAnsi="Times New Roman" w:cs="Times New Roman"/>
          <w:sz w:val="24"/>
          <w:szCs w:val="24"/>
        </w:rPr>
        <w:t>stand-replacing decay coefficient (</w:t>
      </w:r>
      <w:proofErr w:type="spellStart"/>
      <w:r w:rsidR="001971B5">
        <w:rPr>
          <w:rFonts w:ascii="Times New Roman" w:hAnsi="Times New Roman" w:cs="Times New Roman"/>
          <w:sz w:val="24"/>
          <w:szCs w:val="24"/>
        </w:rPr>
        <w:t>ln</w:t>
      </w:r>
      <w:r w:rsidR="008F4385">
        <w:rPr>
          <w:rFonts w:ascii="Times New Roman" w:hAnsi="Times New Roman" w:cs="Times New Roman"/>
          <w:sz w:val="24"/>
          <w:szCs w:val="24"/>
        </w:rPr>
        <w:t>SDC</w:t>
      </w:r>
      <w:proofErr w:type="spellEnd"/>
      <w:r w:rsidR="008F4385">
        <w:rPr>
          <w:rFonts w:ascii="Times New Roman" w:hAnsi="Times New Roman" w:cs="Times New Roman"/>
          <w:sz w:val="24"/>
          <w:szCs w:val="24"/>
        </w:rPr>
        <w:t>) estimated for 477</w:t>
      </w:r>
      <w:r w:rsidR="00902D9E" w:rsidRPr="00902D9E">
        <w:rPr>
          <w:rFonts w:ascii="Times New Roman" w:hAnsi="Times New Roman" w:cs="Times New Roman"/>
          <w:sz w:val="24"/>
          <w:szCs w:val="24"/>
        </w:rPr>
        <w:t xml:space="preserve"> fires in California between 1984 and 2015</w:t>
      </w:r>
      <w:r w:rsidR="00902D9E">
        <w:rPr>
          <w:rFonts w:ascii="Times New Roman" w:hAnsi="Times New Roman" w:cs="Times New Roman"/>
          <w:sz w:val="24"/>
          <w:szCs w:val="24"/>
        </w:rPr>
        <w:t xml:space="preserve"> (A)</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 xml:space="preserve">Plots of SDC as a function of the log of the fire size (B) and percent stand-replacing (C) are also shown. </w:t>
      </w:r>
      <w:r w:rsidR="00902D9E" w:rsidRPr="00902D9E">
        <w:rPr>
          <w:rFonts w:ascii="Times New Roman" w:hAnsi="Times New Roman" w:cs="Times New Roman"/>
          <w:sz w:val="24"/>
          <w:szCs w:val="24"/>
        </w:rPr>
        <w:t xml:space="preserve">The four colored lines correspond to the colors </w:t>
      </w:r>
      <w:r w:rsidR="00902D9E">
        <w:rPr>
          <w:rFonts w:ascii="Times New Roman" w:hAnsi="Times New Roman" w:cs="Times New Roman"/>
          <w:sz w:val="24"/>
          <w:szCs w:val="24"/>
        </w:rPr>
        <w:t>and patch configurations in Figure</w:t>
      </w:r>
      <w:r w:rsidR="001971B5">
        <w:rPr>
          <w:rFonts w:ascii="Times New Roman" w:hAnsi="Times New Roman" w:cs="Times New Roman"/>
          <w:sz w:val="24"/>
          <w:szCs w:val="24"/>
        </w:rPr>
        <w:t xml:space="preserve"> 2. Smaller values of </w:t>
      </w:r>
      <w:proofErr w:type="spellStart"/>
      <w:r w:rsidR="001971B5">
        <w:rPr>
          <w:rFonts w:ascii="Times New Roman" w:hAnsi="Times New Roman" w:cs="Times New Roman"/>
          <w:sz w:val="24"/>
          <w:szCs w:val="24"/>
        </w:rPr>
        <w:t>ln</w:t>
      </w:r>
      <w:r w:rsidR="00902D9E" w:rsidRPr="00902D9E">
        <w:rPr>
          <w:rFonts w:ascii="Times New Roman" w:hAnsi="Times New Roman" w:cs="Times New Roman"/>
          <w:sz w:val="24"/>
          <w:szCs w:val="24"/>
        </w:rPr>
        <w:t>SDC</w:t>
      </w:r>
      <w:proofErr w:type="spellEnd"/>
      <w:r w:rsidR="00902D9E" w:rsidRPr="00902D9E">
        <w:rPr>
          <w:rFonts w:ascii="Times New Roman" w:hAnsi="Times New Roman" w:cs="Times New Roman"/>
          <w:sz w:val="24"/>
          <w:szCs w:val="24"/>
        </w:rPr>
        <w:t xml:space="preserve"> indicate fires with much of their stand-replacing area far from the patch edge.</w:t>
      </w:r>
      <w:r w:rsidR="008516EA">
        <w:rPr>
          <w:rFonts w:ascii="Times New Roman" w:hAnsi="Times New Roman" w:cs="Times New Roman"/>
          <w:sz w:val="24"/>
          <w:szCs w:val="24"/>
        </w:rPr>
        <w:br w:type="page"/>
      </w:r>
    </w:p>
    <w:p w14:paraId="2E19838E" w14:textId="77777777" w:rsidR="008516EA" w:rsidRDefault="008516EA"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1.</w:t>
      </w:r>
    </w:p>
    <w:p w14:paraId="23D8A7A5" w14:textId="07BBF048" w:rsidR="008516EA"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FDC17D" wp14:editId="78746482">
            <wp:extent cx="4628983" cy="4492487"/>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Severity_Patches_Comp_2.jpg"/>
                    <pic:cNvPicPr/>
                  </pic:nvPicPr>
                  <pic:blipFill>
                    <a:blip r:embed="rId11">
                      <a:extLst>
                        <a:ext uri="{28A0092B-C50C-407E-A947-70E740481C1C}">
                          <a14:useLocalDpi xmlns:a14="http://schemas.microsoft.com/office/drawing/2010/main" val="0"/>
                        </a:ext>
                      </a:extLst>
                    </a:blip>
                    <a:stretch>
                      <a:fillRect/>
                    </a:stretch>
                  </pic:blipFill>
                  <pic:spPr>
                    <a:xfrm>
                      <a:off x="0" y="0"/>
                      <a:ext cx="4625486" cy="4489093"/>
                    </a:xfrm>
                    <a:prstGeom prst="rect">
                      <a:avLst/>
                    </a:prstGeom>
                  </pic:spPr>
                </pic:pic>
              </a:graphicData>
            </a:graphic>
          </wp:inline>
        </w:drawing>
      </w:r>
      <w:r w:rsidR="008516EA">
        <w:rPr>
          <w:rFonts w:ascii="Times New Roman" w:hAnsi="Times New Roman" w:cs="Times New Roman"/>
          <w:sz w:val="24"/>
          <w:szCs w:val="24"/>
        </w:rPr>
        <w:br w:type="page"/>
      </w:r>
    </w:p>
    <w:p w14:paraId="49A41C3D" w14:textId="07D4720E" w:rsidR="008516EA" w:rsidRDefault="00262733"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2</w:t>
      </w:r>
      <w:r w:rsidR="009A1166">
        <w:rPr>
          <w:rFonts w:ascii="Times New Roman" w:hAnsi="Times New Roman" w:cs="Times New Roman"/>
          <w:sz w:val="24"/>
          <w:szCs w:val="24"/>
        </w:rPr>
        <w:t xml:space="preserve">. </w:t>
      </w:r>
    </w:p>
    <w:p w14:paraId="37DC2BF3" w14:textId="7999D6F1" w:rsidR="00262733" w:rsidRDefault="00846F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7E4E6" wp14:editId="3EA672A5">
            <wp:extent cx="3703320" cy="5641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TheorPatchSizes.jpg"/>
                    <pic:cNvPicPr/>
                  </pic:nvPicPr>
                  <pic:blipFill>
                    <a:blip r:embed="rId12">
                      <a:extLst>
                        <a:ext uri="{28A0092B-C50C-407E-A947-70E740481C1C}">
                          <a14:useLocalDpi xmlns:a14="http://schemas.microsoft.com/office/drawing/2010/main" val="0"/>
                        </a:ext>
                      </a:extLst>
                    </a:blip>
                    <a:stretch>
                      <a:fillRect/>
                    </a:stretch>
                  </pic:blipFill>
                  <pic:spPr>
                    <a:xfrm>
                      <a:off x="0" y="0"/>
                      <a:ext cx="3703320" cy="5641848"/>
                    </a:xfrm>
                    <a:prstGeom prst="rect">
                      <a:avLst/>
                    </a:prstGeom>
                  </pic:spPr>
                </pic:pic>
              </a:graphicData>
            </a:graphic>
          </wp:inline>
        </w:drawing>
      </w:r>
      <w:r w:rsidR="00262733">
        <w:rPr>
          <w:rFonts w:ascii="Times New Roman" w:hAnsi="Times New Roman" w:cs="Times New Roman"/>
          <w:sz w:val="24"/>
          <w:szCs w:val="24"/>
        </w:rPr>
        <w:br w:type="page"/>
      </w:r>
    </w:p>
    <w:p w14:paraId="148ED050" w14:textId="77777777" w:rsidR="00262733" w:rsidRDefault="00955DF0"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3</w:t>
      </w:r>
    </w:p>
    <w:p w14:paraId="620A32DF" w14:textId="2B5722C6" w:rsidR="006E0B1E"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DDE098" wp14:editId="022348E4">
            <wp:extent cx="3796284" cy="37764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TheorPatchShapes.jpg"/>
                    <pic:cNvPicPr/>
                  </pic:nvPicPr>
                  <pic:blipFill>
                    <a:blip r:embed="rId13">
                      <a:extLst>
                        <a:ext uri="{28A0092B-C50C-407E-A947-70E740481C1C}">
                          <a14:useLocalDpi xmlns:a14="http://schemas.microsoft.com/office/drawing/2010/main" val="0"/>
                        </a:ext>
                      </a:extLst>
                    </a:blip>
                    <a:stretch>
                      <a:fillRect/>
                    </a:stretch>
                  </pic:blipFill>
                  <pic:spPr>
                    <a:xfrm>
                      <a:off x="0" y="0"/>
                      <a:ext cx="3796284" cy="3776472"/>
                    </a:xfrm>
                    <a:prstGeom prst="rect">
                      <a:avLst/>
                    </a:prstGeom>
                  </pic:spPr>
                </pic:pic>
              </a:graphicData>
            </a:graphic>
          </wp:inline>
        </w:drawing>
      </w:r>
      <w:r w:rsidR="006E0B1E">
        <w:rPr>
          <w:rFonts w:ascii="Times New Roman" w:hAnsi="Times New Roman" w:cs="Times New Roman"/>
          <w:sz w:val="24"/>
          <w:szCs w:val="24"/>
        </w:rPr>
        <w:br w:type="page"/>
      </w:r>
    </w:p>
    <w:p w14:paraId="1A90253C" w14:textId="484A5675" w:rsidR="0045425A" w:rsidRPr="003B1D87" w:rsidRDefault="0045425A"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4. </w:t>
      </w:r>
    </w:p>
    <w:p w14:paraId="7AA1ABD1" w14:textId="145525C2" w:rsidR="0045425A" w:rsidRDefault="006959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9640EC" wp14:editId="104E9475">
            <wp:extent cx="4230094" cy="4230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2017-04-19.jpg"/>
                    <pic:cNvPicPr/>
                  </pic:nvPicPr>
                  <pic:blipFill>
                    <a:blip r:embed="rId14">
                      <a:extLst>
                        <a:ext uri="{28A0092B-C50C-407E-A947-70E740481C1C}">
                          <a14:useLocalDpi xmlns:a14="http://schemas.microsoft.com/office/drawing/2010/main" val="0"/>
                        </a:ext>
                      </a:extLst>
                    </a:blip>
                    <a:stretch>
                      <a:fillRect/>
                    </a:stretch>
                  </pic:blipFill>
                  <pic:spPr>
                    <a:xfrm>
                      <a:off x="0" y="0"/>
                      <a:ext cx="4227267" cy="4227267"/>
                    </a:xfrm>
                    <a:prstGeom prst="rect">
                      <a:avLst/>
                    </a:prstGeom>
                  </pic:spPr>
                </pic:pic>
              </a:graphicData>
            </a:graphic>
          </wp:inline>
        </w:drawing>
      </w:r>
      <w:r w:rsidR="0045425A">
        <w:rPr>
          <w:rFonts w:ascii="Times New Roman" w:hAnsi="Times New Roman" w:cs="Times New Roman"/>
          <w:sz w:val="24"/>
          <w:szCs w:val="24"/>
        </w:rPr>
        <w:br w:type="page"/>
      </w:r>
    </w:p>
    <w:p w14:paraId="62156B4F" w14:textId="43023F07" w:rsidR="0045425A" w:rsidRDefault="00532090"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5.</w:t>
      </w:r>
    </w:p>
    <w:p w14:paraId="48B56884" w14:textId="76B04E85" w:rsidR="0045425A" w:rsidRDefault="00695963" w:rsidP="004542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C13BE6" wp14:editId="10E87B3D">
            <wp:extent cx="4982817" cy="373711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2017-04-19.jpg"/>
                    <pic:cNvPicPr/>
                  </pic:nvPicPr>
                  <pic:blipFill>
                    <a:blip r:embed="rId15">
                      <a:extLst>
                        <a:ext uri="{28A0092B-C50C-407E-A947-70E740481C1C}">
                          <a14:useLocalDpi xmlns:a14="http://schemas.microsoft.com/office/drawing/2010/main" val="0"/>
                        </a:ext>
                      </a:extLst>
                    </a:blip>
                    <a:stretch>
                      <a:fillRect/>
                    </a:stretch>
                  </pic:blipFill>
                  <pic:spPr>
                    <a:xfrm>
                      <a:off x="0" y="0"/>
                      <a:ext cx="4982465" cy="3736849"/>
                    </a:xfrm>
                    <a:prstGeom prst="rect">
                      <a:avLst/>
                    </a:prstGeom>
                  </pic:spPr>
                </pic:pic>
              </a:graphicData>
            </a:graphic>
          </wp:inline>
        </w:drawing>
      </w:r>
      <w:r w:rsidR="0045425A">
        <w:rPr>
          <w:rFonts w:ascii="Times New Roman" w:hAnsi="Times New Roman" w:cs="Times New Roman"/>
          <w:sz w:val="24"/>
          <w:szCs w:val="24"/>
        </w:rPr>
        <w:br w:type="page"/>
      </w:r>
    </w:p>
    <w:p w14:paraId="3C4E784B" w14:textId="2602C5E8" w:rsidR="00955DF0"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S1. Proportion of stand-replacing patch area within different distance-to-patch-edge classes.</w:t>
      </w:r>
    </w:p>
    <w:p w14:paraId="2969A293" w14:textId="24A5BFA6" w:rsidR="0061368A"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B5D640" wp14:editId="7EC7DBED">
            <wp:extent cx="3830828" cy="19798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DistEdge_2.jpg"/>
                    <pic:cNvPicPr/>
                  </pic:nvPicPr>
                  <pic:blipFill>
                    <a:blip r:embed="rId16">
                      <a:extLst>
                        <a:ext uri="{28A0092B-C50C-407E-A947-70E740481C1C}">
                          <a14:useLocalDpi xmlns:a14="http://schemas.microsoft.com/office/drawing/2010/main" val="0"/>
                        </a:ext>
                      </a:extLst>
                    </a:blip>
                    <a:stretch>
                      <a:fillRect/>
                    </a:stretch>
                  </pic:blipFill>
                  <pic:spPr>
                    <a:xfrm>
                      <a:off x="0" y="0"/>
                      <a:ext cx="3829537" cy="1979208"/>
                    </a:xfrm>
                    <a:prstGeom prst="rect">
                      <a:avLst/>
                    </a:prstGeom>
                  </pic:spPr>
                </pic:pic>
              </a:graphicData>
            </a:graphic>
          </wp:inline>
        </w:drawing>
      </w:r>
    </w:p>
    <w:p w14:paraId="05B61A13" w14:textId="4DC08BAC" w:rsidR="00C35B7E" w:rsidRDefault="00C35B7E">
      <w:pPr>
        <w:rPr>
          <w:rFonts w:ascii="Times New Roman" w:hAnsi="Times New Roman" w:cs="Times New Roman"/>
          <w:sz w:val="24"/>
          <w:szCs w:val="24"/>
        </w:rPr>
      </w:pPr>
      <w:r>
        <w:rPr>
          <w:rFonts w:ascii="Times New Roman" w:hAnsi="Times New Roman" w:cs="Times New Roman"/>
          <w:sz w:val="24"/>
          <w:szCs w:val="24"/>
        </w:rPr>
        <w:br w:type="page"/>
      </w:r>
    </w:p>
    <w:p w14:paraId="16E4AE44" w14:textId="62E765CC" w:rsidR="00620D73" w:rsidRDefault="00C35B7E" w:rsidP="00C35B7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S2. </w:t>
      </w:r>
      <w:r w:rsidRPr="00C35B7E">
        <w:rPr>
          <w:rFonts w:ascii="Times New Roman" w:hAnsi="Times New Roman" w:cs="Times New Roman"/>
          <w:sz w:val="24"/>
          <w:szCs w:val="24"/>
        </w:rPr>
        <w:t>Relationship between SDC and Area-weighted Mean Shape Index (AWMSI, A) and Area-weighted Mean Patch Fractal Di</w:t>
      </w:r>
      <w:r w:rsidR="008F4385">
        <w:rPr>
          <w:rFonts w:ascii="Times New Roman" w:hAnsi="Times New Roman" w:cs="Times New Roman"/>
          <w:sz w:val="24"/>
          <w:szCs w:val="24"/>
        </w:rPr>
        <w:t>mension (AWMPFD, B) among the 477</w:t>
      </w:r>
      <w:r w:rsidRPr="00C35B7E">
        <w:rPr>
          <w:rFonts w:ascii="Times New Roman" w:hAnsi="Times New Roman" w:cs="Times New Roman"/>
          <w:sz w:val="24"/>
          <w:szCs w:val="24"/>
        </w:rPr>
        <w:t xml:space="preserve"> sampled fires.</w:t>
      </w:r>
      <w:r w:rsidR="00620D73" w:rsidRPr="00620D73">
        <w:rPr>
          <w:rFonts w:ascii="Times New Roman" w:hAnsi="Times New Roman" w:cs="Times New Roman"/>
          <w:sz w:val="24"/>
          <w:szCs w:val="24"/>
        </w:rPr>
        <w:t xml:space="preserve"> </w:t>
      </w:r>
      <w:r w:rsidR="00620D73">
        <w:rPr>
          <w:rFonts w:ascii="Times New Roman" w:hAnsi="Times New Roman" w:cs="Times New Roman"/>
          <w:sz w:val="24"/>
          <w:szCs w:val="24"/>
        </w:rPr>
        <w:t>Shaded area represents 95% confidence interval on best-fit linear regression line.</w:t>
      </w:r>
    </w:p>
    <w:p w14:paraId="79248907" w14:textId="0888C593" w:rsidR="00C35B7E" w:rsidRDefault="00C35B7E" w:rsidP="00C35B7E">
      <w:pPr>
        <w:spacing w:after="0" w:line="480" w:lineRule="auto"/>
        <w:rPr>
          <w:rFonts w:ascii="Times New Roman" w:hAnsi="Times New Roman" w:cs="Times New Roman"/>
          <w:sz w:val="24"/>
          <w:szCs w:val="24"/>
        </w:rPr>
      </w:pPr>
      <w:r w:rsidRPr="00C35B7E">
        <w:rPr>
          <w:rFonts w:ascii="Cambria" w:eastAsia="MS Mincho" w:hAnsi="Cambria" w:cs="Times New Roman"/>
          <w:noProof/>
          <w:sz w:val="24"/>
          <w:szCs w:val="24"/>
        </w:rPr>
        <w:drawing>
          <wp:inline distT="0" distB="0" distL="0" distR="0" wp14:anchorId="699AE6EB" wp14:editId="5836B176">
            <wp:extent cx="4972050" cy="4972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2017-04-19.pdf"/>
                    <pic:cNvPicPr/>
                  </pic:nvPicPr>
                  <pic:blipFill>
                    <a:blip r:embed="rId17">
                      <a:extLst>
                        <a:ext uri="{28A0092B-C50C-407E-A947-70E740481C1C}">
                          <a14:useLocalDpi xmlns:a14="http://schemas.microsoft.com/office/drawing/2010/main" val="0"/>
                        </a:ext>
                      </a:extLst>
                    </a:blip>
                    <a:stretch>
                      <a:fillRect/>
                    </a:stretch>
                  </pic:blipFill>
                  <pic:spPr>
                    <a:xfrm>
                      <a:off x="0" y="0"/>
                      <a:ext cx="4972050" cy="4972050"/>
                    </a:xfrm>
                    <a:prstGeom prst="rect">
                      <a:avLst/>
                    </a:prstGeom>
                  </pic:spPr>
                </pic:pic>
              </a:graphicData>
            </a:graphic>
          </wp:inline>
        </w:drawing>
      </w:r>
    </w:p>
    <w:sectPr w:rsidR="00C35B7E" w:rsidSect="001427B3">
      <w:footerReference w:type="default" r:id="rId18"/>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ens Stevens" w:date="2017-04-30T21:19:00Z" w:initials="JS">
    <w:p w14:paraId="596332FE" w14:textId="50D6540F" w:rsidR="007B5E53" w:rsidRDefault="007B5E53">
      <w:pPr>
        <w:pStyle w:val="CommentText"/>
      </w:pPr>
      <w:r>
        <w:rPr>
          <w:rStyle w:val="CommentReference"/>
        </w:rPr>
        <w:annotationRef/>
      </w:r>
      <w:r>
        <w:t>This is strong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ACBA78" w14:textId="77777777" w:rsidR="007B5E53" w:rsidRDefault="007B5E53" w:rsidP="004F44B4">
      <w:pPr>
        <w:spacing w:after="0" w:line="240" w:lineRule="auto"/>
      </w:pPr>
      <w:r>
        <w:separator/>
      </w:r>
    </w:p>
  </w:endnote>
  <w:endnote w:type="continuationSeparator" w:id="0">
    <w:p w14:paraId="61C426AF" w14:textId="77777777" w:rsidR="007B5E53" w:rsidRDefault="007B5E53" w:rsidP="004F4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4367484"/>
      <w:docPartObj>
        <w:docPartGallery w:val="Page Numbers (Bottom of Page)"/>
        <w:docPartUnique/>
      </w:docPartObj>
    </w:sdtPr>
    <w:sdtEndPr>
      <w:rPr>
        <w:noProof/>
      </w:rPr>
    </w:sdtEndPr>
    <w:sdtContent>
      <w:p w14:paraId="05C3A4D2" w14:textId="5B393485" w:rsidR="007B5E53" w:rsidRDefault="007B5E53">
        <w:pPr>
          <w:pStyle w:val="Footer"/>
          <w:jc w:val="center"/>
        </w:pPr>
        <w:r>
          <w:fldChar w:fldCharType="begin"/>
        </w:r>
        <w:r>
          <w:instrText xml:space="preserve"> PAGE   \* MERGEFORMAT </w:instrText>
        </w:r>
        <w:r>
          <w:fldChar w:fldCharType="separate"/>
        </w:r>
        <w:r w:rsidR="00C15375">
          <w:rPr>
            <w:noProof/>
          </w:rPr>
          <w:t>1</w:t>
        </w:r>
        <w:r>
          <w:rPr>
            <w:noProof/>
          </w:rPr>
          <w:fldChar w:fldCharType="end"/>
        </w:r>
      </w:p>
    </w:sdtContent>
  </w:sdt>
  <w:p w14:paraId="5AE153BB" w14:textId="77777777" w:rsidR="007B5E53" w:rsidRDefault="007B5E5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0F7BAF" w14:textId="77777777" w:rsidR="007B5E53" w:rsidRDefault="007B5E53" w:rsidP="004F44B4">
      <w:pPr>
        <w:spacing w:after="0" w:line="240" w:lineRule="auto"/>
      </w:pPr>
      <w:r>
        <w:separator/>
      </w:r>
    </w:p>
  </w:footnote>
  <w:footnote w:type="continuationSeparator" w:id="0">
    <w:p w14:paraId="527940CD" w14:textId="77777777" w:rsidR="007B5E53" w:rsidRDefault="007B5E53" w:rsidP="004F44B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D6683"/>
    <w:multiLevelType w:val="hybridMultilevel"/>
    <w:tmpl w:val="F076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E17CA6"/>
    <w:multiLevelType w:val="hybridMultilevel"/>
    <w:tmpl w:val="6B6A1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dscape Ecology&lt;/Style&gt;&lt;LeftDelim&gt;{&lt;/LeftDelim&gt;&lt;RightDelim&gt;}&lt;/RightDelim&gt;&lt;FontName&gt;Times New Roman&lt;/FontName&gt;&lt;FontSize&gt;12&lt;/FontSize&gt;&lt;ReflistTit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tre00sewcs55d2e0szppfpa0paptvstsvzt9&quot;&gt;Fire-General&lt;record-ids&gt;&lt;item&gt;2&lt;/item&gt;&lt;item&gt;78&lt;/item&gt;&lt;item&gt;139&lt;/item&gt;&lt;item&gt;172&lt;/item&gt;&lt;item&gt;336&lt;/item&gt;&lt;item&gt;382&lt;/item&gt;&lt;item&gt;452&lt;/item&gt;&lt;item&gt;464&lt;/item&gt;&lt;item&gt;526&lt;/item&gt;&lt;item&gt;546&lt;/item&gt;&lt;item&gt;737&lt;/item&gt;&lt;item&gt;913&lt;/item&gt;&lt;item&gt;950&lt;/item&gt;&lt;item&gt;973&lt;/item&gt;&lt;item&gt;1016&lt;/item&gt;&lt;item&gt;1080&lt;/item&gt;&lt;item&gt;1129&lt;/item&gt;&lt;item&gt;1379&lt;/item&gt;&lt;item&gt;1386&lt;/item&gt;&lt;item&gt;1401&lt;/item&gt;&lt;item&gt;1414&lt;/item&gt;&lt;item&gt;1423&lt;/item&gt;&lt;item&gt;1438&lt;/item&gt;&lt;item&gt;1441&lt;/item&gt;&lt;item&gt;1461&lt;/item&gt;&lt;item&gt;1480&lt;/item&gt;&lt;item&gt;1530&lt;/item&gt;&lt;item&gt;1532&lt;/item&gt;&lt;item&gt;1564&lt;/item&gt;&lt;/record-ids&gt;&lt;/item&gt;&lt;/Libraries&gt;"/>
  </w:docVars>
  <w:rsids>
    <w:rsidRoot w:val="00DD0341"/>
    <w:rsid w:val="0000398C"/>
    <w:rsid w:val="00003EB7"/>
    <w:rsid w:val="00005185"/>
    <w:rsid w:val="00005DD9"/>
    <w:rsid w:val="00005E4B"/>
    <w:rsid w:val="0000726A"/>
    <w:rsid w:val="000072F4"/>
    <w:rsid w:val="00010543"/>
    <w:rsid w:val="00012851"/>
    <w:rsid w:val="0001410D"/>
    <w:rsid w:val="000147A7"/>
    <w:rsid w:val="00015CD1"/>
    <w:rsid w:val="00015D3F"/>
    <w:rsid w:val="0001639E"/>
    <w:rsid w:val="00017177"/>
    <w:rsid w:val="0001798B"/>
    <w:rsid w:val="000210F5"/>
    <w:rsid w:val="00021743"/>
    <w:rsid w:val="0002298D"/>
    <w:rsid w:val="0002307C"/>
    <w:rsid w:val="000235C3"/>
    <w:rsid w:val="000239D5"/>
    <w:rsid w:val="00027E4D"/>
    <w:rsid w:val="00032959"/>
    <w:rsid w:val="0003622B"/>
    <w:rsid w:val="000368A3"/>
    <w:rsid w:val="00036DCB"/>
    <w:rsid w:val="00041C68"/>
    <w:rsid w:val="00042F7C"/>
    <w:rsid w:val="00050E58"/>
    <w:rsid w:val="00051504"/>
    <w:rsid w:val="00051B23"/>
    <w:rsid w:val="00052796"/>
    <w:rsid w:val="000527EE"/>
    <w:rsid w:val="0005353E"/>
    <w:rsid w:val="00056064"/>
    <w:rsid w:val="000601A8"/>
    <w:rsid w:val="000602E5"/>
    <w:rsid w:val="0006064D"/>
    <w:rsid w:val="00062B3B"/>
    <w:rsid w:val="000644F6"/>
    <w:rsid w:val="00064A47"/>
    <w:rsid w:val="000657C9"/>
    <w:rsid w:val="000665C6"/>
    <w:rsid w:val="00066BD2"/>
    <w:rsid w:val="00067836"/>
    <w:rsid w:val="00067E7A"/>
    <w:rsid w:val="0007005B"/>
    <w:rsid w:val="0007010B"/>
    <w:rsid w:val="000707C5"/>
    <w:rsid w:val="00070F04"/>
    <w:rsid w:val="0007103F"/>
    <w:rsid w:val="0007473F"/>
    <w:rsid w:val="00075065"/>
    <w:rsid w:val="00076411"/>
    <w:rsid w:val="00076945"/>
    <w:rsid w:val="00081463"/>
    <w:rsid w:val="00083737"/>
    <w:rsid w:val="0008400B"/>
    <w:rsid w:val="00087D61"/>
    <w:rsid w:val="0009008E"/>
    <w:rsid w:val="0009046F"/>
    <w:rsid w:val="00091D71"/>
    <w:rsid w:val="00093281"/>
    <w:rsid w:val="00094057"/>
    <w:rsid w:val="000955B3"/>
    <w:rsid w:val="00095645"/>
    <w:rsid w:val="00095D59"/>
    <w:rsid w:val="00097392"/>
    <w:rsid w:val="000A13BC"/>
    <w:rsid w:val="000A1BC9"/>
    <w:rsid w:val="000A2BF2"/>
    <w:rsid w:val="000A6A24"/>
    <w:rsid w:val="000A6BEE"/>
    <w:rsid w:val="000B1A37"/>
    <w:rsid w:val="000B32C5"/>
    <w:rsid w:val="000B35D1"/>
    <w:rsid w:val="000B381C"/>
    <w:rsid w:val="000B6884"/>
    <w:rsid w:val="000B6BDC"/>
    <w:rsid w:val="000B7DC0"/>
    <w:rsid w:val="000C082B"/>
    <w:rsid w:val="000C1D29"/>
    <w:rsid w:val="000C3A38"/>
    <w:rsid w:val="000C4329"/>
    <w:rsid w:val="000C4471"/>
    <w:rsid w:val="000C510B"/>
    <w:rsid w:val="000C56EB"/>
    <w:rsid w:val="000C71A7"/>
    <w:rsid w:val="000C760C"/>
    <w:rsid w:val="000C7FC3"/>
    <w:rsid w:val="000D209E"/>
    <w:rsid w:val="000D4131"/>
    <w:rsid w:val="000D7B91"/>
    <w:rsid w:val="000E1200"/>
    <w:rsid w:val="000E136D"/>
    <w:rsid w:val="000E414D"/>
    <w:rsid w:val="000E423E"/>
    <w:rsid w:val="000E4C36"/>
    <w:rsid w:val="000E66C4"/>
    <w:rsid w:val="000E7C82"/>
    <w:rsid w:val="000E7F40"/>
    <w:rsid w:val="000F21D6"/>
    <w:rsid w:val="000F377B"/>
    <w:rsid w:val="000F4F1F"/>
    <w:rsid w:val="000F5091"/>
    <w:rsid w:val="000F52B3"/>
    <w:rsid w:val="000F5997"/>
    <w:rsid w:val="00100965"/>
    <w:rsid w:val="00100D9D"/>
    <w:rsid w:val="001011A9"/>
    <w:rsid w:val="0010135B"/>
    <w:rsid w:val="00101BA2"/>
    <w:rsid w:val="00101FC1"/>
    <w:rsid w:val="00104F71"/>
    <w:rsid w:val="00105BA9"/>
    <w:rsid w:val="001069F7"/>
    <w:rsid w:val="001108C7"/>
    <w:rsid w:val="00110A42"/>
    <w:rsid w:val="00111ACC"/>
    <w:rsid w:val="001128FA"/>
    <w:rsid w:val="0011426F"/>
    <w:rsid w:val="001214ED"/>
    <w:rsid w:val="00121D4A"/>
    <w:rsid w:val="001232FB"/>
    <w:rsid w:val="0012624D"/>
    <w:rsid w:val="00126EEB"/>
    <w:rsid w:val="00127C28"/>
    <w:rsid w:val="00127D04"/>
    <w:rsid w:val="0013044E"/>
    <w:rsid w:val="001317E5"/>
    <w:rsid w:val="001321D3"/>
    <w:rsid w:val="00132228"/>
    <w:rsid w:val="0013274A"/>
    <w:rsid w:val="00132E89"/>
    <w:rsid w:val="00135553"/>
    <w:rsid w:val="001368E8"/>
    <w:rsid w:val="00137EC4"/>
    <w:rsid w:val="001407E2"/>
    <w:rsid w:val="00141E20"/>
    <w:rsid w:val="001427B3"/>
    <w:rsid w:val="00142F3E"/>
    <w:rsid w:val="00143FD5"/>
    <w:rsid w:val="001462B5"/>
    <w:rsid w:val="001466BF"/>
    <w:rsid w:val="00151F6B"/>
    <w:rsid w:val="00153C84"/>
    <w:rsid w:val="00154105"/>
    <w:rsid w:val="0015464E"/>
    <w:rsid w:val="00154D99"/>
    <w:rsid w:val="001558E6"/>
    <w:rsid w:val="001572FD"/>
    <w:rsid w:val="0016185F"/>
    <w:rsid w:val="00161A2E"/>
    <w:rsid w:val="00161F59"/>
    <w:rsid w:val="00162656"/>
    <w:rsid w:val="001630AC"/>
    <w:rsid w:val="00163F71"/>
    <w:rsid w:val="0016419E"/>
    <w:rsid w:val="00164ACF"/>
    <w:rsid w:val="001652CA"/>
    <w:rsid w:val="001702AD"/>
    <w:rsid w:val="0017360D"/>
    <w:rsid w:val="0018001B"/>
    <w:rsid w:val="0018349C"/>
    <w:rsid w:val="001852C4"/>
    <w:rsid w:val="00186611"/>
    <w:rsid w:val="00186FCF"/>
    <w:rsid w:val="00187704"/>
    <w:rsid w:val="00191446"/>
    <w:rsid w:val="00194008"/>
    <w:rsid w:val="00195785"/>
    <w:rsid w:val="001971B5"/>
    <w:rsid w:val="00197859"/>
    <w:rsid w:val="001A19E0"/>
    <w:rsid w:val="001A1F97"/>
    <w:rsid w:val="001A203A"/>
    <w:rsid w:val="001A234E"/>
    <w:rsid w:val="001A327F"/>
    <w:rsid w:val="001A5BD8"/>
    <w:rsid w:val="001A6040"/>
    <w:rsid w:val="001A636B"/>
    <w:rsid w:val="001A6685"/>
    <w:rsid w:val="001A78A2"/>
    <w:rsid w:val="001B2ACB"/>
    <w:rsid w:val="001B5622"/>
    <w:rsid w:val="001B7A26"/>
    <w:rsid w:val="001C04F2"/>
    <w:rsid w:val="001C0FC5"/>
    <w:rsid w:val="001C240D"/>
    <w:rsid w:val="001C27D5"/>
    <w:rsid w:val="001C2E37"/>
    <w:rsid w:val="001C487B"/>
    <w:rsid w:val="001C4AC1"/>
    <w:rsid w:val="001C51ED"/>
    <w:rsid w:val="001C796B"/>
    <w:rsid w:val="001D0027"/>
    <w:rsid w:val="001D05F8"/>
    <w:rsid w:val="001D0866"/>
    <w:rsid w:val="001D0AFE"/>
    <w:rsid w:val="001D0B50"/>
    <w:rsid w:val="001D1167"/>
    <w:rsid w:val="001D1A4F"/>
    <w:rsid w:val="001D4909"/>
    <w:rsid w:val="001D4AF8"/>
    <w:rsid w:val="001D6E10"/>
    <w:rsid w:val="001D7291"/>
    <w:rsid w:val="001D7394"/>
    <w:rsid w:val="001E0B06"/>
    <w:rsid w:val="001E2542"/>
    <w:rsid w:val="001E2CFD"/>
    <w:rsid w:val="001E6B7F"/>
    <w:rsid w:val="001F2C01"/>
    <w:rsid w:val="001F2C43"/>
    <w:rsid w:val="001F561B"/>
    <w:rsid w:val="001F6274"/>
    <w:rsid w:val="001F7BFF"/>
    <w:rsid w:val="002008DC"/>
    <w:rsid w:val="002012B1"/>
    <w:rsid w:val="002026B3"/>
    <w:rsid w:val="00204A70"/>
    <w:rsid w:val="00206124"/>
    <w:rsid w:val="002139AE"/>
    <w:rsid w:val="00214DB6"/>
    <w:rsid w:val="002151BC"/>
    <w:rsid w:val="002170C7"/>
    <w:rsid w:val="00222798"/>
    <w:rsid w:val="00223935"/>
    <w:rsid w:val="0022501E"/>
    <w:rsid w:val="00226931"/>
    <w:rsid w:val="00227B43"/>
    <w:rsid w:val="002301F6"/>
    <w:rsid w:val="00231B50"/>
    <w:rsid w:val="0023425F"/>
    <w:rsid w:val="00234BD6"/>
    <w:rsid w:val="00234F41"/>
    <w:rsid w:val="00235DDF"/>
    <w:rsid w:val="00236B8C"/>
    <w:rsid w:val="00240A00"/>
    <w:rsid w:val="00241AD9"/>
    <w:rsid w:val="00241C84"/>
    <w:rsid w:val="002434B4"/>
    <w:rsid w:val="002453F3"/>
    <w:rsid w:val="00245EF9"/>
    <w:rsid w:val="00251DB3"/>
    <w:rsid w:val="002565FB"/>
    <w:rsid w:val="00262733"/>
    <w:rsid w:val="002630AD"/>
    <w:rsid w:val="0026358B"/>
    <w:rsid w:val="002658CD"/>
    <w:rsid w:val="00265FEB"/>
    <w:rsid w:val="00267353"/>
    <w:rsid w:val="002677B6"/>
    <w:rsid w:val="00270963"/>
    <w:rsid w:val="002725D7"/>
    <w:rsid w:val="00273040"/>
    <w:rsid w:val="00275153"/>
    <w:rsid w:val="0027592D"/>
    <w:rsid w:val="00276204"/>
    <w:rsid w:val="00276552"/>
    <w:rsid w:val="00277B18"/>
    <w:rsid w:val="00277C14"/>
    <w:rsid w:val="0028117F"/>
    <w:rsid w:val="0028145C"/>
    <w:rsid w:val="00282A0E"/>
    <w:rsid w:val="002830F2"/>
    <w:rsid w:val="00283414"/>
    <w:rsid w:val="0028401F"/>
    <w:rsid w:val="00284446"/>
    <w:rsid w:val="002849A4"/>
    <w:rsid w:val="00291141"/>
    <w:rsid w:val="00292C8F"/>
    <w:rsid w:val="002943F8"/>
    <w:rsid w:val="0029542C"/>
    <w:rsid w:val="002A2744"/>
    <w:rsid w:val="002A3708"/>
    <w:rsid w:val="002A4561"/>
    <w:rsid w:val="002A7E5B"/>
    <w:rsid w:val="002B1D15"/>
    <w:rsid w:val="002B2DEB"/>
    <w:rsid w:val="002B3334"/>
    <w:rsid w:val="002B386C"/>
    <w:rsid w:val="002B6B83"/>
    <w:rsid w:val="002B6E10"/>
    <w:rsid w:val="002C1AA8"/>
    <w:rsid w:val="002C226B"/>
    <w:rsid w:val="002C3B93"/>
    <w:rsid w:val="002C54EF"/>
    <w:rsid w:val="002C6663"/>
    <w:rsid w:val="002C68B7"/>
    <w:rsid w:val="002D048B"/>
    <w:rsid w:val="002D1AA0"/>
    <w:rsid w:val="002D31DC"/>
    <w:rsid w:val="002D3729"/>
    <w:rsid w:val="002D3E14"/>
    <w:rsid w:val="002D45E4"/>
    <w:rsid w:val="002D53CA"/>
    <w:rsid w:val="002E1C51"/>
    <w:rsid w:val="002E2575"/>
    <w:rsid w:val="002E523C"/>
    <w:rsid w:val="002E5671"/>
    <w:rsid w:val="002E62E6"/>
    <w:rsid w:val="002E74FD"/>
    <w:rsid w:val="002F1AC5"/>
    <w:rsid w:val="002F5F3D"/>
    <w:rsid w:val="0030178C"/>
    <w:rsid w:val="00301A53"/>
    <w:rsid w:val="00301A65"/>
    <w:rsid w:val="0030270E"/>
    <w:rsid w:val="003040B0"/>
    <w:rsid w:val="003044AF"/>
    <w:rsid w:val="00305016"/>
    <w:rsid w:val="00305C2C"/>
    <w:rsid w:val="00307F72"/>
    <w:rsid w:val="00311753"/>
    <w:rsid w:val="0031229F"/>
    <w:rsid w:val="00312D2D"/>
    <w:rsid w:val="00314437"/>
    <w:rsid w:val="00320115"/>
    <w:rsid w:val="003235E0"/>
    <w:rsid w:val="0032368E"/>
    <w:rsid w:val="003242D5"/>
    <w:rsid w:val="00324E8C"/>
    <w:rsid w:val="00324F6B"/>
    <w:rsid w:val="003307F3"/>
    <w:rsid w:val="0033296D"/>
    <w:rsid w:val="00335672"/>
    <w:rsid w:val="003366A5"/>
    <w:rsid w:val="00336821"/>
    <w:rsid w:val="00341EB4"/>
    <w:rsid w:val="00342D70"/>
    <w:rsid w:val="003433E0"/>
    <w:rsid w:val="00343568"/>
    <w:rsid w:val="0034750F"/>
    <w:rsid w:val="003479D2"/>
    <w:rsid w:val="00350E98"/>
    <w:rsid w:val="00351ED7"/>
    <w:rsid w:val="00354160"/>
    <w:rsid w:val="00355E26"/>
    <w:rsid w:val="00357112"/>
    <w:rsid w:val="0036008D"/>
    <w:rsid w:val="00361978"/>
    <w:rsid w:val="003619F8"/>
    <w:rsid w:val="00362778"/>
    <w:rsid w:val="00362A9D"/>
    <w:rsid w:val="003630C6"/>
    <w:rsid w:val="003649E5"/>
    <w:rsid w:val="00365EC4"/>
    <w:rsid w:val="00365F00"/>
    <w:rsid w:val="003679E7"/>
    <w:rsid w:val="00370467"/>
    <w:rsid w:val="00370859"/>
    <w:rsid w:val="00371057"/>
    <w:rsid w:val="003712F7"/>
    <w:rsid w:val="00371E34"/>
    <w:rsid w:val="00371F51"/>
    <w:rsid w:val="00373AE4"/>
    <w:rsid w:val="00373F73"/>
    <w:rsid w:val="003764D7"/>
    <w:rsid w:val="00377F12"/>
    <w:rsid w:val="00380F49"/>
    <w:rsid w:val="00382C1B"/>
    <w:rsid w:val="00383D58"/>
    <w:rsid w:val="00384074"/>
    <w:rsid w:val="00387D90"/>
    <w:rsid w:val="0039193A"/>
    <w:rsid w:val="0039228A"/>
    <w:rsid w:val="00392E51"/>
    <w:rsid w:val="00395ADA"/>
    <w:rsid w:val="0039666E"/>
    <w:rsid w:val="003970D5"/>
    <w:rsid w:val="0039752D"/>
    <w:rsid w:val="00397D62"/>
    <w:rsid w:val="003A09C6"/>
    <w:rsid w:val="003A0E78"/>
    <w:rsid w:val="003A1A92"/>
    <w:rsid w:val="003A2035"/>
    <w:rsid w:val="003A325E"/>
    <w:rsid w:val="003A57DB"/>
    <w:rsid w:val="003A7688"/>
    <w:rsid w:val="003A7E4C"/>
    <w:rsid w:val="003B1D87"/>
    <w:rsid w:val="003B2CF0"/>
    <w:rsid w:val="003B4A3C"/>
    <w:rsid w:val="003B5745"/>
    <w:rsid w:val="003B7632"/>
    <w:rsid w:val="003C16F0"/>
    <w:rsid w:val="003C1862"/>
    <w:rsid w:val="003C1B08"/>
    <w:rsid w:val="003C1FA5"/>
    <w:rsid w:val="003C306C"/>
    <w:rsid w:val="003C4B97"/>
    <w:rsid w:val="003D0BD0"/>
    <w:rsid w:val="003D1396"/>
    <w:rsid w:val="003D3612"/>
    <w:rsid w:val="003D3BB9"/>
    <w:rsid w:val="003D5778"/>
    <w:rsid w:val="003D590B"/>
    <w:rsid w:val="003D6FF1"/>
    <w:rsid w:val="003E0593"/>
    <w:rsid w:val="003E0FEF"/>
    <w:rsid w:val="003E4841"/>
    <w:rsid w:val="003E5103"/>
    <w:rsid w:val="003E5A07"/>
    <w:rsid w:val="003E746E"/>
    <w:rsid w:val="003E7A47"/>
    <w:rsid w:val="003E7B9D"/>
    <w:rsid w:val="003F0B5C"/>
    <w:rsid w:val="003F0BD3"/>
    <w:rsid w:val="003F54D7"/>
    <w:rsid w:val="003F5A3F"/>
    <w:rsid w:val="003F6BC0"/>
    <w:rsid w:val="003F6F23"/>
    <w:rsid w:val="003F72B2"/>
    <w:rsid w:val="003F798E"/>
    <w:rsid w:val="003F7D15"/>
    <w:rsid w:val="004010B0"/>
    <w:rsid w:val="004039FD"/>
    <w:rsid w:val="00405038"/>
    <w:rsid w:val="004072DE"/>
    <w:rsid w:val="00407636"/>
    <w:rsid w:val="00407FD9"/>
    <w:rsid w:val="00410FE1"/>
    <w:rsid w:val="004127A5"/>
    <w:rsid w:val="00415772"/>
    <w:rsid w:val="00415DEB"/>
    <w:rsid w:val="00416975"/>
    <w:rsid w:val="00417008"/>
    <w:rsid w:val="0042152C"/>
    <w:rsid w:val="0042219F"/>
    <w:rsid w:val="0042291C"/>
    <w:rsid w:val="00422DA9"/>
    <w:rsid w:val="00425290"/>
    <w:rsid w:val="0042793D"/>
    <w:rsid w:val="00430999"/>
    <w:rsid w:val="00431F10"/>
    <w:rsid w:val="004333AD"/>
    <w:rsid w:val="00437E7D"/>
    <w:rsid w:val="0044067D"/>
    <w:rsid w:val="0044150E"/>
    <w:rsid w:val="004434C9"/>
    <w:rsid w:val="00444629"/>
    <w:rsid w:val="00450324"/>
    <w:rsid w:val="00453394"/>
    <w:rsid w:val="00453802"/>
    <w:rsid w:val="00453E1A"/>
    <w:rsid w:val="0045425A"/>
    <w:rsid w:val="0045676D"/>
    <w:rsid w:val="00461159"/>
    <w:rsid w:val="00462DEB"/>
    <w:rsid w:val="0046321F"/>
    <w:rsid w:val="00466003"/>
    <w:rsid w:val="0046677B"/>
    <w:rsid w:val="00467FCB"/>
    <w:rsid w:val="004729B9"/>
    <w:rsid w:val="00474A57"/>
    <w:rsid w:val="0047583B"/>
    <w:rsid w:val="00475A8C"/>
    <w:rsid w:val="00475E95"/>
    <w:rsid w:val="00475F23"/>
    <w:rsid w:val="0047797E"/>
    <w:rsid w:val="00481F8E"/>
    <w:rsid w:val="0048231A"/>
    <w:rsid w:val="004827AC"/>
    <w:rsid w:val="00485114"/>
    <w:rsid w:val="00485ABE"/>
    <w:rsid w:val="00485AD2"/>
    <w:rsid w:val="004901A0"/>
    <w:rsid w:val="00491365"/>
    <w:rsid w:val="00491EEB"/>
    <w:rsid w:val="0049339F"/>
    <w:rsid w:val="004940E3"/>
    <w:rsid w:val="00497BDA"/>
    <w:rsid w:val="004A1B65"/>
    <w:rsid w:val="004A1BF5"/>
    <w:rsid w:val="004A4848"/>
    <w:rsid w:val="004A54E9"/>
    <w:rsid w:val="004A72CD"/>
    <w:rsid w:val="004B0347"/>
    <w:rsid w:val="004B0592"/>
    <w:rsid w:val="004B0F2E"/>
    <w:rsid w:val="004B4ADB"/>
    <w:rsid w:val="004B52E3"/>
    <w:rsid w:val="004B5A44"/>
    <w:rsid w:val="004B5F87"/>
    <w:rsid w:val="004B6EDC"/>
    <w:rsid w:val="004B7E65"/>
    <w:rsid w:val="004C0519"/>
    <w:rsid w:val="004C0ADE"/>
    <w:rsid w:val="004C27E4"/>
    <w:rsid w:val="004C435E"/>
    <w:rsid w:val="004C547B"/>
    <w:rsid w:val="004D1574"/>
    <w:rsid w:val="004D1C79"/>
    <w:rsid w:val="004D1F86"/>
    <w:rsid w:val="004D3C58"/>
    <w:rsid w:val="004D3D76"/>
    <w:rsid w:val="004D4D7C"/>
    <w:rsid w:val="004D50BE"/>
    <w:rsid w:val="004D5C38"/>
    <w:rsid w:val="004D5FE9"/>
    <w:rsid w:val="004D7C2E"/>
    <w:rsid w:val="004E1C50"/>
    <w:rsid w:val="004E2EBE"/>
    <w:rsid w:val="004E31A7"/>
    <w:rsid w:val="004E33DB"/>
    <w:rsid w:val="004E37BC"/>
    <w:rsid w:val="004E6EA3"/>
    <w:rsid w:val="004E7957"/>
    <w:rsid w:val="004F27D1"/>
    <w:rsid w:val="004F28CE"/>
    <w:rsid w:val="004F3C41"/>
    <w:rsid w:val="004F44B4"/>
    <w:rsid w:val="004F70DE"/>
    <w:rsid w:val="004F78CF"/>
    <w:rsid w:val="00500991"/>
    <w:rsid w:val="00501498"/>
    <w:rsid w:val="00504FD2"/>
    <w:rsid w:val="00506CD9"/>
    <w:rsid w:val="005103D8"/>
    <w:rsid w:val="005113A2"/>
    <w:rsid w:val="00511B0A"/>
    <w:rsid w:val="00512178"/>
    <w:rsid w:val="00513788"/>
    <w:rsid w:val="0051579D"/>
    <w:rsid w:val="00515F2A"/>
    <w:rsid w:val="00516EF0"/>
    <w:rsid w:val="00517E84"/>
    <w:rsid w:val="00521826"/>
    <w:rsid w:val="00521F45"/>
    <w:rsid w:val="005241F6"/>
    <w:rsid w:val="00525A03"/>
    <w:rsid w:val="00526E45"/>
    <w:rsid w:val="00527200"/>
    <w:rsid w:val="00527712"/>
    <w:rsid w:val="00527858"/>
    <w:rsid w:val="00532090"/>
    <w:rsid w:val="0053346B"/>
    <w:rsid w:val="00534ECB"/>
    <w:rsid w:val="0053708F"/>
    <w:rsid w:val="00542AC7"/>
    <w:rsid w:val="00542BF2"/>
    <w:rsid w:val="00542D0F"/>
    <w:rsid w:val="00543D22"/>
    <w:rsid w:val="00547689"/>
    <w:rsid w:val="00550806"/>
    <w:rsid w:val="00550CD1"/>
    <w:rsid w:val="00551B50"/>
    <w:rsid w:val="005520DA"/>
    <w:rsid w:val="00552C64"/>
    <w:rsid w:val="005538E8"/>
    <w:rsid w:val="00553F9B"/>
    <w:rsid w:val="0055429F"/>
    <w:rsid w:val="00554714"/>
    <w:rsid w:val="00555F9F"/>
    <w:rsid w:val="0056091F"/>
    <w:rsid w:val="005620B6"/>
    <w:rsid w:val="005637DB"/>
    <w:rsid w:val="005675B1"/>
    <w:rsid w:val="005720B1"/>
    <w:rsid w:val="00573265"/>
    <w:rsid w:val="005765CF"/>
    <w:rsid w:val="00577F9A"/>
    <w:rsid w:val="00584188"/>
    <w:rsid w:val="00584DC1"/>
    <w:rsid w:val="00585801"/>
    <w:rsid w:val="005864D0"/>
    <w:rsid w:val="00593971"/>
    <w:rsid w:val="00594146"/>
    <w:rsid w:val="005946D0"/>
    <w:rsid w:val="00594BFB"/>
    <w:rsid w:val="00595B0D"/>
    <w:rsid w:val="0059671A"/>
    <w:rsid w:val="0059687C"/>
    <w:rsid w:val="005A0DC0"/>
    <w:rsid w:val="005A114C"/>
    <w:rsid w:val="005A1F84"/>
    <w:rsid w:val="005A4945"/>
    <w:rsid w:val="005B0442"/>
    <w:rsid w:val="005B08CD"/>
    <w:rsid w:val="005B15F3"/>
    <w:rsid w:val="005B173E"/>
    <w:rsid w:val="005B27F4"/>
    <w:rsid w:val="005B346D"/>
    <w:rsid w:val="005B59A2"/>
    <w:rsid w:val="005B59EF"/>
    <w:rsid w:val="005B5C36"/>
    <w:rsid w:val="005B7E82"/>
    <w:rsid w:val="005C0088"/>
    <w:rsid w:val="005C0EF2"/>
    <w:rsid w:val="005C2D75"/>
    <w:rsid w:val="005C60F1"/>
    <w:rsid w:val="005C6623"/>
    <w:rsid w:val="005C7265"/>
    <w:rsid w:val="005D09A1"/>
    <w:rsid w:val="005D1F67"/>
    <w:rsid w:val="005D4160"/>
    <w:rsid w:val="005D6F72"/>
    <w:rsid w:val="005E012A"/>
    <w:rsid w:val="005E06AC"/>
    <w:rsid w:val="005E075D"/>
    <w:rsid w:val="005F33CB"/>
    <w:rsid w:val="005F536C"/>
    <w:rsid w:val="005F6621"/>
    <w:rsid w:val="005F76E1"/>
    <w:rsid w:val="005F7753"/>
    <w:rsid w:val="00600023"/>
    <w:rsid w:val="00600CBF"/>
    <w:rsid w:val="00601A99"/>
    <w:rsid w:val="00601F18"/>
    <w:rsid w:val="00604B00"/>
    <w:rsid w:val="00605C2C"/>
    <w:rsid w:val="00606BF8"/>
    <w:rsid w:val="006076C2"/>
    <w:rsid w:val="0061368A"/>
    <w:rsid w:val="00613B20"/>
    <w:rsid w:val="00613C90"/>
    <w:rsid w:val="00614489"/>
    <w:rsid w:val="00615C54"/>
    <w:rsid w:val="006163F4"/>
    <w:rsid w:val="006177D9"/>
    <w:rsid w:val="00617990"/>
    <w:rsid w:val="006179E4"/>
    <w:rsid w:val="00620D73"/>
    <w:rsid w:val="00623EBE"/>
    <w:rsid w:val="006242EB"/>
    <w:rsid w:val="00626011"/>
    <w:rsid w:val="00626537"/>
    <w:rsid w:val="0062753D"/>
    <w:rsid w:val="006310E7"/>
    <w:rsid w:val="00632BF4"/>
    <w:rsid w:val="00633174"/>
    <w:rsid w:val="00636D3D"/>
    <w:rsid w:val="00640811"/>
    <w:rsid w:val="00640CF8"/>
    <w:rsid w:val="00642C6B"/>
    <w:rsid w:val="00644563"/>
    <w:rsid w:val="0064590C"/>
    <w:rsid w:val="00646CD9"/>
    <w:rsid w:val="00650375"/>
    <w:rsid w:val="00650B1D"/>
    <w:rsid w:val="00650E01"/>
    <w:rsid w:val="00652F1D"/>
    <w:rsid w:val="00654B9C"/>
    <w:rsid w:val="00655F74"/>
    <w:rsid w:val="00656AEE"/>
    <w:rsid w:val="006601EB"/>
    <w:rsid w:val="0066243D"/>
    <w:rsid w:val="00663ADD"/>
    <w:rsid w:val="00663F0A"/>
    <w:rsid w:val="00665A66"/>
    <w:rsid w:val="0066623E"/>
    <w:rsid w:val="00667669"/>
    <w:rsid w:val="00672E21"/>
    <w:rsid w:val="00673C6D"/>
    <w:rsid w:val="006746A1"/>
    <w:rsid w:val="00680669"/>
    <w:rsid w:val="00681E7D"/>
    <w:rsid w:val="00682ADF"/>
    <w:rsid w:val="00684107"/>
    <w:rsid w:val="006850EF"/>
    <w:rsid w:val="00685146"/>
    <w:rsid w:val="006862D7"/>
    <w:rsid w:val="00687171"/>
    <w:rsid w:val="00687956"/>
    <w:rsid w:val="0069073B"/>
    <w:rsid w:val="00691F5E"/>
    <w:rsid w:val="00692FCC"/>
    <w:rsid w:val="00695963"/>
    <w:rsid w:val="00697AA1"/>
    <w:rsid w:val="006A138C"/>
    <w:rsid w:val="006A166B"/>
    <w:rsid w:val="006A1D60"/>
    <w:rsid w:val="006A2B10"/>
    <w:rsid w:val="006A427A"/>
    <w:rsid w:val="006A44B5"/>
    <w:rsid w:val="006A46FF"/>
    <w:rsid w:val="006B04E6"/>
    <w:rsid w:val="006B1EA8"/>
    <w:rsid w:val="006B3C84"/>
    <w:rsid w:val="006B5788"/>
    <w:rsid w:val="006B5B63"/>
    <w:rsid w:val="006B7650"/>
    <w:rsid w:val="006C0DE8"/>
    <w:rsid w:val="006C19F1"/>
    <w:rsid w:val="006C1C78"/>
    <w:rsid w:val="006C1D7C"/>
    <w:rsid w:val="006C3947"/>
    <w:rsid w:val="006C4340"/>
    <w:rsid w:val="006C69F5"/>
    <w:rsid w:val="006C71BA"/>
    <w:rsid w:val="006D1785"/>
    <w:rsid w:val="006D2C4A"/>
    <w:rsid w:val="006D3907"/>
    <w:rsid w:val="006D3E33"/>
    <w:rsid w:val="006D4256"/>
    <w:rsid w:val="006D4FC2"/>
    <w:rsid w:val="006D6A29"/>
    <w:rsid w:val="006E083E"/>
    <w:rsid w:val="006E0B1E"/>
    <w:rsid w:val="006E2759"/>
    <w:rsid w:val="006E5EB5"/>
    <w:rsid w:val="006E7D05"/>
    <w:rsid w:val="006F0399"/>
    <w:rsid w:val="006F18D2"/>
    <w:rsid w:val="006F28E8"/>
    <w:rsid w:val="006F3261"/>
    <w:rsid w:val="006F341F"/>
    <w:rsid w:val="006F34C9"/>
    <w:rsid w:val="006F3D95"/>
    <w:rsid w:val="006F5A04"/>
    <w:rsid w:val="006F65A7"/>
    <w:rsid w:val="00701C46"/>
    <w:rsid w:val="00703233"/>
    <w:rsid w:val="00705621"/>
    <w:rsid w:val="007061D0"/>
    <w:rsid w:val="007064C6"/>
    <w:rsid w:val="00711A00"/>
    <w:rsid w:val="0071233C"/>
    <w:rsid w:val="007140F5"/>
    <w:rsid w:val="00715E05"/>
    <w:rsid w:val="00722B1D"/>
    <w:rsid w:val="00723E65"/>
    <w:rsid w:val="007240C4"/>
    <w:rsid w:val="00725BFA"/>
    <w:rsid w:val="0073436F"/>
    <w:rsid w:val="007362AF"/>
    <w:rsid w:val="00737F03"/>
    <w:rsid w:val="00740374"/>
    <w:rsid w:val="00742954"/>
    <w:rsid w:val="00744BC1"/>
    <w:rsid w:val="007451B3"/>
    <w:rsid w:val="00745E2C"/>
    <w:rsid w:val="00746545"/>
    <w:rsid w:val="00747A6D"/>
    <w:rsid w:val="00751FF6"/>
    <w:rsid w:val="00752208"/>
    <w:rsid w:val="007527E2"/>
    <w:rsid w:val="00753024"/>
    <w:rsid w:val="00755208"/>
    <w:rsid w:val="0075525E"/>
    <w:rsid w:val="00755C47"/>
    <w:rsid w:val="007563B5"/>
    <w:rsid w:val="00757D87"/>
    <w:rsid w:val="00761E60"/>
    <w:rsid w:val="00762459"/>
    <w:rsid w:val="007668A5"/>
    <w:rsid w:val="00767DB3"/>
    <w:rsid w:val="0077274F"/>
    <w:rsid w:val="007738C9"/>
    <w:rsid w:val="00774413"/>
    <w:rsid w:val="0077466D"/>
    <w:rsid w:val="007753BB"/>
    <w:rsid w:val="00775F2A"/>
    <w:rsid w:val="00780587"/>
    <w:rsid w:val="007824F8"/>
    <w:rsid w:val="00782CE4"/>
    <w:rsid w:val="00785067"/>
    <w:rsid w:val="00785342"/>
    <w:rsid w:val="00785DC6"/>
    <w:rsid w:val="0078686F"/>
    <w:rsid w:val="007909F7"/>
    <w:rsid w:val="00792EB1"/>
    <w:rsid w:val="00793B45"/>
    <w:rsid w:val="00795C2B"/>
    <w:rsid w:val="00795E6E"/>
    <w:rsid w:val="00796E65"/>
    <w:rsid w:val="00797ACF"/>
    <w:rsid w:val="00797B3B"/>
    <w:rsid w:val="00797D06"/>
    <w:rsid w:val="00797DAD"/>
    <w:rsid w:val="007A0B30"/>
    <w:rsid w:val="007A1478"/>
    <w:rsid w:val="007A1C76"/>
    <w:rsid w:val="007A28FC"/>
    <w:rsid w:val="007A2A92"/>
    <w:rsid w:val="007A2D59"/>
    <w:rsid w:val="007A48CC"/>
    <w:rsid w:val="007A556E"/>
    <w:rsid w:val="007A6375"/>
    <w:rsid w:val="007A68D7"/>
    <w:rsid w:val="007A6905"/>
    <w:rsid w:val="007B015D"/>
    <w:rsid w:val="007B4B5E"/>
    <w:rsid w:val="007B5E53"/>
    <w:rsid w:val="007B792A"/>
    <w:rsid w:val="007C2322"/>
    <w:rsid w:val="007C4066"/>
    <w:rsid w:val="007D15F4"/>
    <w:rsid w:val="007D15FC"/>
    <w:rsid w:val="007D1847"/>
    <w:rsid w:val="007D76A9"/>
    <w:rsid w:val="007E23E8"/>
    <w:rsid w:val="007E7C92"/>
    <w:rsid w:val="007F0C07"/>
    <w:rsid w:val="007F1CEF"/>
    <w:rsid w:val="007F3E6A"/>
    <w:rsid w:val="007F54DD"/>
    <w:rsid w:val="007F55B2"/>
    <w:rsid w:val="007F6227"/>
    <w:rsid w:val="00800EE9"/>
    <w:rsid w:val="00801CA2"/>
    <w:rsid w:val="00802F62"/>
    <w:rsid w:val="0080467B"/>
    <w:rsid w:val="008046DD"/>
    <w:rsid w:val="00806203"/>
    <w:rsid w:val="00807240"/>
    <w:rsid w:val="008130EC"/>
    <w:rsid w:val="008131C0"/>
    <w:rsid w:val="00813794"/>
    <w:rsid w:val="00814504"/>
    <w:rsid w:val="00816696"/>
    <w:rsid w:val="0082046E"/>
    <w:rsid w:val="00821126"/>
    <w:rsid w:val="0082192B"/>
    <w:rsid w:val="00821B0D"/>
    <w:rsid w:val="00822977"/>
    <w:rsid w:val="00822D70"/>
    <w:rsid w:val="00827318"/>
    <w:rsid w:val="00830995"/>
    <w:rsid w:val="00831E03"/>
    <w:rsid w:val="008331BB"/>
    <w:rsid w:val="008354B4"/>
    <w:rsid w:val="00836195"/>
    <w:rsid w:val="00837651"/>
    <w:rsid w:val="00837D1F"/>
    <w:rsid w:val="008415D0"/>
    <w:rsid w:val="008433DA"/>
    <w:rsid w:val="00846F06"/>
    <w:rsid w:val="008470AA"/>
    <w:rsid w:val="00847507"/>
    <w:rsid w:val="008516EA"/>
    <w:rsid w:val="008519D2"/>
    <w:rsid w:val="00851A31"/>
    <w:rsid w:val="00852FFC"/>
    <w:rsid w:val="00853DE0"/>
    <w:rsid w:val="0085724D"/>
    <w:rsid w:val="00861707"/>
    <w:rsid w:val="008627A0"/>
    <w:rsid w:val="00862EA5"/>
    <w:rsid w:val="0086323C"/>
    <w:rsid w:val="008664F8"/>
    <w:rsid w:val="0086796D"/>
    <w:rsid w:val="00867ED0"/>
    <w:rsid w:val="00871BAC"/>
    <w:rsid w:val="00874256"/>
    <w:rsid w:val="00875472"/>
    <w:rsid w:val="00875C01"/>
    <w:rsid w:val="008762AB"/>
    <w:rsid w:val="0088261E"/>
    <w:rsid w:val="00882EC6"/>
    <w:rsid w:val="008830BA"/>
    <w:rsid w:val="00884020"/>
    <w:rsid w:val="00890CC4"/>
    <w:rsid w:val="00891BD0"/>
    <w:rsid w:val="008922E9"/>
    <w:rsid w:val="00893D2B"/>
    <w:rsid w:val="008941E7"/>
    <w:rsid w:val="00895C6B"/>
    <w:rsid w:val="00896999"/>
    <w:rsid w:val="00897B61"/>
    <w:rsid w:val="008A1433"/>
    <w:rsid w:val="008A18B9"/>
    <w:rsid w:val="008A5F8B"/>
    <w:rsid w:val="008A7181"/>
    <w:rsid w:val="008A7462"/>
    <w:rsid w:val="008B20E3"/>
    <w:rsid w:val="008B26A9"/>
    <w:rsid w:val="008B51A6"/>
    <w:rsid w:val="008B5673"/>
    <w:rsid w:val="008C1DB7"/>
    <w:rsid w:val="008C5420"/>
    <w:rsid w:val="008C7B4F"/>
    <w:rsid w:val="008D118B"/>
    <w:rsid w:val="008D2421"/>
    <w:rsid w:val="008D2700"/>
    <w:rsid w:val="008D27F9"/>
    <w:rsid w:val="008D2E6C"/>
    <w:rsid w:val="008D3716"/>
    <w:rsid w:val="008D4C67"/>
    <w:rsid w:val="008D5EE4"/>
    <w:rsid w:val="008D6C02"/>
    <w:rsid w:val="008E115F"/>
    <w:rsid w:val="008E1D65"/>
    <w:rsid w:val="008E3EA7"/>
    <w:rsid w:val="008E6D1C"/>
    <w:rsid w:val="008F1047"/>
    <w:rsid w:val="008F2235"/>
    <w:rsid w:val="008F2BA8"/>
    <w:rsid w:val="008F37A5"/>
    <w:rsid w:val="008F40C7"/>
    <w:rsid w:val="008F4385"/>
    <w:rsid w:val="008F4951"/>
    <w:rsid w:val="008F4C4A"/>
    <w:rsid w:val="008F5110"/>
    <w:rsid w:val="008F6BD9"/>
    <w:rsid w:val="008F72B3"/>
    <w:rsid w:val="00901319"/>
    <w:rsid w:val="009015B3"/>
    <w:rsid w:val="00901BF8"/>
    <w:rsid w:val="00902B30"/>
    <w:rsid w:val="00902B67"/>
    <w:rsid w:val="00902D9E"/>
    <w:rsid w:val="00907A2F"/>
    <w:rsid w:val="00907BFB"/>
    <w:rsid w:val="00911B46"/>
    <w:rsid w:val="00912CF2"/>
    <w:rsid w:val="00913EF0"/>
    <w:rsid w:val="0091419A"/>
    <w:rsid w:val="00914C17"/>
    <w:rsid w:val="00916318"/>
    <w:rsid w:val="0091656B"/>
    <w:rsid w:val="00920873"/>
    <w:rsid w:val="00923E84"/>
    <w:rsid w:val="00925CE3"/>
    <w:rsid w:val="009265DF"/>
    <w:rsid w:val="00926658"/>
    <w:rsid w:val="0093047A"/>
    <w:rsid w:val="009311E4"/>
    <w:rsid w:val="00931D0E"/>
    <w:rsid w:val="00932187"/>
    <w:rsid w:val="00935063"/>
    <w:rsid w:val="00936865"/>
    <w:rsid w:val="0093755C"/>
    <w:rsid w:val="009403D0"/>
    <w:rsid w:val="00941B8A"/>
    <w:rsid w:val="00942090"/>
    <w:rsid w:val="0094352F"/>
    <w:rsid w:val="009449D2"/>
    <w:rsid w:val="00947C24"/>
    <w:rsid w:val="00955DF0"/>
    <w:rsid w:val="009602D6"/>
    <w:rsid w:val="009609D6"/>
    <w:rsid w:val="00960A0D"/>
    <w:rsid w:val="0096111A"/>
    <w:rsid w:val="0096160C"/>
    <w:rsid w:val="00962786"/>
    <w:rsid w:val="00963811"/>
    <w:rsid w:val="00963867"/>
    <w:rsid w:val="0096557B"/>
    <w:rsid w:val="0097240A"/>
    <w:rsid w:val="00972DE0"/>
    <w:rsid w:val="00972F00"/>
    <w:rsid w:val="00973C45"/>
    <w:rsid w:val="00975359"/>
    <w:rsid w:val="00977944"/>
    <w:rsid w:val="00980F94"/>
    <w:rsid w:val="00983728"/>
    <w:rsid w:val="00986D32"/>
    <w:rsid w:val="0099037C"/>
    <w:rsid w:val="0099241B"/>
    <w:rsid w:val="00993E0E"/>
    <w:rsid w:val="00993F41"/>
    <w:rsid w:val="0099477B"/>
    <w:rsid w:val="00995A4E"/>
    <w:rsid w:val="009961E1"/>
    <w:rsid w:val="009A1166"/>
    <w:rsid w:val="009A1661"/>
    <w:rsid w:val="009A18B4"/>
    <w:rsid w:val="009A434B"/>
    <w:rsid w:val="009A4CE8"/>
    <w:rsid w:val="009A504F"/>
    <w:rsid w:val="009A61FF"/>
    <w:rsid w:val="009A66CD"/>
    <w:rsid w:val="009B0D2B"/>
    <w:rsid w:val="009B1626"/>
    <w:rsid w:val="009B17AB"/>
    <w:rsid w:val="009B18C6"/>
    <w:rsid w:val="009B1AE8"/>
    <w:rsid w:val="009B1B45"/>
    <w:rsid w:val="009B1D42"/>
    <w:rsid w:val="009B5CB2"/>
    <w:rsid w:val="009B7C90"/>
    <w:rsid w:val="009C0D22"/>
    <w:rsid w:val="009C2226"/>
    <w:rsid w:val="009C234E"/>
    <w:rsid w:val="009C2EAF"/>
    <w:rsid w:val="009C363A"/>
    <w:rsid w:val="009C518E"/>
    <w:rsid w:val="009C562F"/>
    <w:rsid w:val="009C6FDE"/>
    <w:rsid w:val="009D05BC"/>
    <w:rsid w:val="009D22F1"/>
    <w:rsid w:val="009D2335"/>
    <w:rsid w:val="009D23DB"/>
    <w:rsid w:val="009D2892"/>
    <w:rsid w:val="009D3DF7"/>
    <w:rsid w:val="009D7749"/>
    <w:rsid w:val="009D7B88"/>
    <w:rsid w:val="009E5214"/>
    <w:rsid w:val="009E5E91"/>
    <w:rsid w:val="009F1876"/>
    <w:rsid w:val="009F226E"/>
    <w:rsid w:val="009F39B1"/>
    <w:rsid w:val="009F3A7A"/>
    <w:rsid w:val="009F5618"/>
    <w:rsid w:val="009F6912"/>
    <w:rsid w:val="00A00ACE"/>
    <w:rsid w:val="00A00FAE"/>
    <w:rsid w:val="00A0370F"/>
    <w:rsid w:val="00A045D3"/>
    <w:rsid w:val="00A07BFD"/>
    <w:rsid w:val="00A114AD"/>
    <w:rsid w:val="00A11673"/>
    <w:rsid w:val="00A15C88"/>
    <w:rsid w:val="00A17164"/>
    <w:rsid w:val="00A17FC6"/>
    <w:rsid w:val="00A20F24"/>
    <w:rsid w:val="00A213BD"/>
    <w:rsid w:val="00A22F5B"/>
    <w:rsid w:val="00A23390"/>
    <w:rsid w:val="00A2368E"/>
    <w:rsid w:val="00A23B51"/>
    <w:rsid w:val="00A23E9E"/>
    <w:rsid w:val="00A23EE9"/>
    <w:rsid w:val="00A26973"/>
    <w:rsid w:val="00A2752D"/>
    <w:rsid w:val="00A2772F"/>
    <w:rsid w:val="00A27D0B"/>
    <w:rsid w:val="00A303CB"/>
    <w:rsid w:val="00A32198"/>
    <w:rsid w:val="00A32293"/>
    <w:rsid w:val="00A32F49"/>
    <w:rsid w:val="00A36A05"/>
    <w:rsid w:val="00A36AA4"/>
    <w:rsid w:val="00A400DA"/>
    <w:rsid w:val="00A41A52"/>
    <w:rsid w:val="00A42626"/>
    <w:rsid w:val="00A454AE"/>
    <w:rsid w:val="00A4579C"/>
    <w:rsid w:val="00A474BD"/>
    <w:rsid w:val="00A47945"/>
    <w:rsid w:val="00A5232F"/>
    <w:rsid w:val="00A53B80"/>
    <w:rsid w:val="00A55C16"/>
    <w:rsid w:val="00A5624B"/>
    <w:rsid w:val="00A5653B"/>
    <w:rsid w:val="00A56E29"/>
    <w:rsid w:val="00A5743C"/>
    <w:rsid w:val="00A579E7"/>
    <w:rsid w:val="00A579F4"/>
    <w:rsid w:val="00A60CFE"/>
    <w:rsid w:val="00A61D73"/>
    <w:rsid w:val="00A61FC9"/>
    <w:rsid w:val="00A63220"/>
    <w:rsid w:val="00A63CF6"/>
    <w:rsid w:val="00A65233"/>
    <w:rsid w:val="00A65667"/>
    <w:rsid w:val="00A67C82"/>
    <w:rsid w:val="00A70176"/>
    <w:rsid w:val="00A70D8F"/>
    <w:rsid w:val="00A71740"/>
    <w:rsid w:val="00A7212A"/>
    <w:rsid w:val="00A7271A"/>
    <w:rsid w:val="00A73334"/>
    <w:rsid w:val="00A7335E"/>
    <w:rsid w:val="00A759F5"/>
    <w:rsid w:val="00A761B4"/>
    <w:rsid w:val="00A763B5"/>
    <w:rsid w:val="00A76EC7"/>
    <w:rsid w:val="00A773FF"/>
    <w:rsid w:val="00A77AC6"/>
    <w:rsid w:val="00A809E6"/>
    <w:rsid w:val="00A81372"/>
    <w:rsid w:val="00A81DEC"/>
    <w:rsid w:val="00A84EE9"/>
    <w:rsid w:val="00A867E1"/>
    <w:rsid w:val="00A8722E"/>
    <w:rsid w:val="00A91285"/>
    <w:rsid w:val="00A92612"/>
    <w:rsid w:val="00A934EE"/>
    <w:rsid w:val="00A93515"/>
    <w:rsid w:val="00A94A71"/>
    <w:rsid w:val="00A97E34"/>
    <w:rsid w:val="00AA051A"/>
    <w:rsid w:val="00AA289B"/>
    <w:rsid w:val="00AA3735"/>
    <w:rsid w:val="00AA5059"/>
    <w:rsid w:val="00AA7CA3"/>
    <w:rsid w:val="00AB15AC"/>
    <w:rsid w:val="00AB223C"/>
    <w:rsid w:val="00AB22E4"/>
    <w:rsid w:val="00AB403B"/>
    <w:rsid w:val="00AB5DA6"/>
    <w:rsid w:val="00AC13BF"/>
    <w:rsid w:val="00AC1C02"/>
    <w:rsid w:val="00AC2177"/>
    <w:rsid w:val="00AC2685"/>
    <w:rsid w:val="00AC33EB"/>
    <w:rsid w:val="00AC4C71"/>
    <w:rsid w:val="00AC65E1"/>
    <w:rsid w:val="00AC750F"/>
    <w:rsid w:val="00AC7DD5"/>
    <w:rsid w:val="00AD0602"/>
    <w:rsid w:val="00AD169C"/>
    <w:rsid w:val="00AD37A3"/>
    <w:rsid w:val="00AD3EA7"/>
    <w:rsid w:val="00AE026A"/>
    <w:rsid w:val="00AE1AE1"/>
    <w:rsid w:val="00AE1EEF"/>
    <w:rsid w:val="00AE3161"/>
    <w:rsid w:val="00AE3EF5"/>
    <w:rsid w:val="00AF1942"/>
    <w:rsid w:val="00AF27DF"/>
    <w:rsid w:val="00AF4EE1"/>
    <w:rsid w:val="00AF58A0"/>
    <w:rsid w:val="00AF6087"/>
    <w:rsid w:val="00B01094"/>
    <w:rsid w:val="00B017C0"/>
    <w:rsid w:val="00B04FA3"/>
    <w:rsid w:val="00B11F84"/>
    <w:rsid w:val="00B15BAC"/>
    <w:rsid w:val="00B161F9"/>
    <w:rsid w:val="00B16954"/>
    <w:rsid w:val="00B1727E"/>
    <w:rsid w:val="00B173DA"/>
    <w:rsid w:val="00B2142B"/>
    <w:rsid w:val="00B219BF"/>
    <w:rsid w:val="00B2400E"/>
    <w:rsid w:val="00B2450A"/>
    <w:rsid w:val="00B24CCC"/>
    <w:rsid w:val="00B25264"/>
    <w:rsid w:val="00B25F16"/>
    <w:rsid w:val="00B27002"/>
    <w:rsid w:val="00B27673"/>
    <w:rsid w:val="00B27E90"/>
    <w:rsid w:val="00B31BC8"/>
    <w:rsid w:val="00B334A4"/>
    <w:rsid w:val="00B35848"/>
    <w:rsid w:val="00B35BFE"/>
    <w:rsid w:val="00B36C0C"/>
    <w:rsid w:val="00B401D3"/>
    <w:rsid w:val="00B4031D"/>
    <w:rsid w:val="00B44212"/>
    <w:rsid w:val="00B45534"/>
    <w:rsid w:val="00B455C7"/>
    <w:rsid w:val="00B466B6"/>
    <w:rsid w:val="00B47006"/>
    <w:rsid w:val="00B470D3"/>
    <w:rsid w:val="00B47507"/>
    <w:rsid w:val="00B53C10"/>
    <w:rsid w:val="00B670CB"/>
    <w:rsid w:val="00B70534"/>
    <w:rsid w:val="00B72E91"/>
    <w:rsid w:val="00B76614"/>
    <w:rsid w:val="00B80212"/>
    <w:rsid w:val="00B85B7A"/>
    <w:rsid w:val="00B85BE7"/>
    <w:rsid w:val="00B872E8"/>
    <w:rsid w:val="00B929AC"/>
    <w:rsid w:val="00B92CA0"/>
    <w:rsid w:val="00B93A12"/>
    <w:rsid w:val="00B96BEB"/>
    <w:rsid w:val="00B9762F"/>
    <w:rsid w:val="00BA262E"/>
    <w:rsid w:val="00BA26A8"/>
    <w:rsid w:val="00BA4A38"/>
    <w:rsid w:val="00BB4B65"/>
    <w:rsid w:val="00BB54BC"/>
    <w:rsid w:val="00BB5750"/>
    <w:rsid w:val="00BC2FBE"/>
    <w:rsid w:val="00BC5474"/>
    <w:rsid w:val="00BC69E6"/>
    <w:rsid w:val="00BD1531"/>
    <w:rsid w:val="00BD4EA6"/>
    <w:rsid w:val="00BD683B"/>
    <w:rsid w:val="00BD7E2D"/>
    <w:rsid w:val="00BE11E3"/>
    <w:rsid w:val="00BE152C"/>
    <w:rsid w:val="00BE20F3"/>
    <w:rsid w:val="00BE3365"/>
    <w:rsid w:val="00BE339A"/>
    <w:rsid w:val="00BE42F8"/>
    <w:rsid w:val="00BE456B"/>
    <w:rsid w:val="00BE483D"/>
    <w:rsid w:val="00BE5B05"/>
    <w:rsid w:val="00BE67EF"/>
    <w:rsid w:val="00BE77E0"/>
    <w:rsid w:val="00BF238D"/>
    <w:rsid w:val="00BF243F"/>
    <w:rsid w:val="00BF298C"/>
    <w:rsid w:val="00BF55F2"/>
    <w:rsid w:val="00BF5D1B"/>
    <w:rsid w:val="00BF6CD1"/>
    <w:rsid w:val="00C008A0"/>
    <w:rsid w:val="00C01304"/>
    <w:rsid w:val="00C01AF5"/>
    <w:rsid w:val="00C01BD2"/>
    <w:rsid w:val="00C01D66"/>
    <w:rsid w:val="00C0494D"/>
    <w:rsid w:val="00C05019"/>
    <w:rsid w:val="00C0713E"/>
    <w:rsid w:val="00C123BC"/>
    <w:rsid w:val="00C15375"/>
    <w:rsid w:val="00C16180"/>
    <w:rsid w:val="00C20238"/>
    <w:rsid w:val="00C20BB2"/>
    <w:rsid w:val="00C20E8B"/>
    <w:rsid w:val="00C2145C"/>
    <w:rsid w:val="00C21642"/>
    <w:rsid w:val="00C22B03"/>
    <w:rsid w:val="00C22C71"/>
    <w:rsid w:val="00C23438"/>
    <w:rsid w:val="00C236C4"/>
    <w:rsid w:val="00C239F0"/>
    <w:rsid w:val="00C248FF"/>
    <w:rsid w:val="00C2533B"/>
    <w:rsid w:val="00C25B0D"/>
    <w:rsid w:val="00C271D5"/>
    <w:rsid w:val="00C30449"/>
    <w:rsid w:val="00C31F1D"/>
    <w:rsid w:val="00C3272C"/>
    <w:rsid w:val="00C32BFA"/>
    <w:rsid w:val="00C33601"/>
    <w:rsid w:val="00C35B7E"/>
    <w:rsid w:val="00C3610F"/>
    <w:rsid w:val="00C404E1"/>
    <w:rsid w:val="00C409DF"/>
    <w:rsid w:val="00C411BA"/>
    <w:rsid w:val="00C418DA"/>
    <w:rsid w:val="00C4494F"/>
    <w:rsid w:val="00C44EF7"/>
    <w:rsid w:val="00C47CAB"/>
    <w:rsid w:val="00C51F84"/>
    <w:rsid w:val="00C5324C"/>
    <w:rsid w:val="00C53FD4"/>
    <w:rsid w:val="00C55628"/>
    <w:rsid w:val="00C55906"/>
    <w:rsid w:val="00C56E55"/>
    <w:rsid w:val="00C5767D"/>
    <w:rsid w:val="00C57AD4"/>
    <w:rsid w:val="00C6035C"/>
    <w:rsid w:val="00C60EFA"/>
    <w:rsid w:val="00C61C9D"/>
    <w:rsid w:val="00C61EBA"/>
    <w:rsid w:val="00C62440"/>
    <w:rsid w:val="00C631F1"/>
    <w:rsid w:val="00C63396"/>
    <w:rsid w:val="00C63C8E"/>
    <w:rsid w:val="00C66F50"/>
    <w:rsid w:val="00C71A92"/>
    <w:rsid w:val="00C749FE"/>
    <w:rsid w:val="00C7564B"/>
    <w:rsid w:val="00C75B37"/>
    <w:rsid w:val="00C768E0"/>
    <w:rsid w:val="00C775AE"/>
    <w:rsid w:val="00C804F2"/>
    <w:rsid w:val="00C80C42"/>
    <w:rsid w:val="00C81929"/>
    <w:rsid w:val="00C81E04"/>
    <w:rsid w:val="00C84110"/>
    <w:rsid w:val="00C8521D"/>
    <w:rsid w:val="00C8575F"/>
    <w:rsid w:val="00C90545"/>
    <w:rsid w:val="00C906AB"/>
    <w:rsid w:val="00C9242F"/>
    <w:rsid w:val="00C962C0"/>
    <w:rsid w:val="00C97647"/>
    <w:rsid w:val="00CA13F8"/>
    <w:rsid w:val="00CA17EE"/>
    <w:rsid w:val="00CA5F42"/>
    <w:rsid w:val="00CA5F48"/>
    <w:rsid w:val="00CA5FF7"/>
    <w:rsid w:val="00CA677F"/>
    <w:rsid w:val="00CA7616"/>
    <w:rsid w:val="00CB0B4B"/>
    <w:rsid w:val="00CB1DB8"/>
    <w:rsid w:val="00CB3885"/>
    <w:rsid w:val="00CB44DB"/>
    <w:rsid w:val="00CB54E6"/>
    <w:rsid w:val="00CB5794"/>
    <w:rsid w:val="00CB5EDB"/>
    <w:rsid w:val="00CB7DAA"/>
    <w:rsid w:val="00CC0B22"/>
    <w:rsid w:val="00CC102E"/>
    <w:rsid w:val="00CC1519"/>
    <w:rsid w:val="00CC16D5"/>
    <w:rsid w:val="00CC30FD"/>
    <w:rsid w:val="00CC43BD"/>
    <w:rsid w:val="00CC50A8"/>
    <w:rsid w:val="00CC667C"/>
    <w:rsid w:val="00CC67FD"/>
    <w:rsid w:val="00CD4D1A"/>
    <w:rsid w:val="00CE1EF2"/>
    <w:rsid w:val="00CE2BA9"/>
    <w:rsid w:val="00CE334C"/>
    <w:rsid w:val="00CE4104"/>
    <w:rsid w:val="00CE4B43"/>
    <w:rsid w:val="00CE6756"/>
    <w:rsid w:val="00CE6DD0"/>
    <w:rsid w:val="00CE7D74"/>
    <w:rsid w:val="00CE7F04"/>
    <w:rsid w:val="00CF013D"/>
    <w:rsid w:val="00CF0EA4"/>
    <w:rsid w:val="00CF1C47"/>
    <w:rsid w:val="00CF3564"/>
    <w:rsid w:val="00CF3F07"/>
    <w:rsid w:val="00D036B6"/>
    <w:rsid w:val="00D05C4E"/>
    <w:rsid w:val="00D05D62"/>
    <w:rsid w:val="00D06432"/>
    <w:rsid w:val="00D0756B"/>
    <w:rsid w:val="00D11757"/>
    <w:rsid w:val="00D11AEB"/>
    <w:rsid w:val="00D12A1A"/>
    <w:rsid w:val="00D13631"/>
    <w:rsid w:val="00D13DC6"/>
    <w:rsid w:val="00D140F3"/>
    <w:rsid w:val="00D14DDA"/>
    <w:rsid w:val="00D15BEC"/>
    <w:rsid w:val="00D16E01"/>
    <w:rsid w:val="00D1734E"/>
    <w:rsid w:val="00D2088F"/>
    <w:rsid w:val="00D2395E"/>
    <w:rsid w:val="00D259AA"/>
    <w:rsid w:val="00D27022"/>
    <w:rsid w:val="00D272B2"/>
    <w:rsid w:val="00D317F0"/>
    <w:rsid w:val="00D322B4"/>
    <w:rsid w:val="00D3261D"/>
    <w:rsid w:val="00D33AA7"/>
    <w:rsid w:val="00D35781"/>
    <w:rsid w:val="00D402AC"/>
    <w:rsid w:val="00D41FB6"/>
    <w:rsid w:val="00D427D2"/>
    <w:rsid w:val="00D42C84"/>
    <w:rsid w:val="00D43C80"/>
    <w:rsid w:val="00D44DC0"/>
    <w:rsid w:val="00D4545C"/>
    <w:rsid w:val="00D45606"/>
    <w:rsid w:val="00D46CBF"/>
    <w:rsid w:val="00D47122"/>
    <w:rsid w:val="00D52444"/>
    <w:rsid w:val="00D52C7E"/>
    <w:rsid w:val="00D52E7F"/>
    <w:rsid w:val="00D537A7"/>
    <w:rsid w:val="00D5566D"/>
    <w:rsid w:val="00D6119C"/>
    <w:rsid w:val="00D628E6"/>
    <w:rsid w:val="00D6496E"/>
    <w:rsid w:val="00D64B62"/>
    <w:rsid w:val="00D6522E"/>
    <w:rsid w:val="00D718B0"/>
    <w:rsid w:val="00D726AB"/>
    <w:rsid w:val="00D8023A"/>
    <w:rsid w:val="00D8073B"/>
    <w:rsid w:val="00D81351"/>
    <w:rsid w:val="00D830C9"/>
    <w:rsid w:val="00D843D4"/>
    <w:rsid w:val="00D84E29"/>
    <w:rsid w:val="00D8554F"/>
    <w:rsid w:val="00D86D2C"/>
    <w:rsid w:val="00D87057"/>
    <w:rsid w:val="00D9142B"/>
    <w:rsid w:val="00D948F4"/>
    <w:rsid w:val="00D94CBB"/>
    <w:rsid w:val="00D96D0F"/>
    <w:rsid w:val="00D971B3"/>
    <w:rsid w:val="00DA1DD5"/>
    <w:rsid w:val="00DA2F26"/>
    <w:rsid w:val="00DA332C"/>
    <w:rsid w:val="00DA3516"/>
    <w:rsid w:val="00DA4513"/>
    <w:rsid w:val="00DA63E6"/>
    <w:rsid w:val="00DA6D2C"/>
    <w:rsid w:val="00DB047E"/>
    <w:rsid w:val="00DB2177"/>
    <w:rsid w:val="00DB63E8"/>
    <w:rsid w:val="00DC0DDE"/>
    <w:rsid w:val="00DC179D"/>
    <w:rsid w:val="00DC55E7"/>
    <w:rsid w:val="00DC614F"/>
    <w:rsid w:val="00DC635C"/>
    <w:rsid w:val="00DC666C"/>
    <w:rsid w:val="00DC7444"/>
    <w:rsid w:val="00DD0341"/>
    <w:rsid w:val="00DD05E6"/>
    <w:rsid w:val="00DD0A45"/>
    <w:rsid w:val="00DD0CAC"/>
    <w:rsid w:val="00DD23F3"/>
    <w:rsid w:val="00DD275B"/>
    <w:rsid w:val="00DD7CA5"/>
    <w:rsid w:val="00DD7EA5"/>
    <w:rsid w:val="00DE21C9"/>
    <w:rsid w:val="00DE3088"/>
    <w:rsid w:val="00DE3B4A"/>
    <w:rsid w:val="00DE49BC"/>
    <w:rsid w:val="00DE6214"/>
    <w:rsid w:val="00DF1D9B"/>
    <w:rsid w:val="00DF414B"/>
    <w:rsid w:val="00DF5472"/>
    <w:rsid w:val="00DF5BE4"/>
    <w:rsid w:val="00DF5DAD"/>
    <w:rsid w:val="00E00D74"/>
    <w:rsid w:val="00E01651"/>
    <w:rsid w:val="00E02B28"/>
    <w:rsid w:val="00E02E66"/>
    <w:rsid w:val="00E05D9E"/>
    <w:rsid w:val="00E10AE1"/>
    <w:rsid w:val="00E1556F"/>
    <w:rsid w:val="00E1614D"/>
    <w:rsid w:val="00E2053D"/>
    <w:rsid w:val="00E20EF6"/>
    <w:rsid w:val="00E21946"/>
    <w:rsid w:val="00E21D29"/>
    <w:rsid w:val="00E22067"/>
    <w:rsid w:val="00E23D3A"/>
    <w:rsid w:val="00E2513F"/>
    <w:rsid w:val="00E254A6"/>
    <w:rsid w:val="00E301E7"/>
    <w:rsid w:val="00E30383"/>
    <w:rsid w:val="00E350DE"/>
    <w:rsid w:val="00E35B82"/>
    <w:rsid w:val="00E36046"/>
    <w:rsid w:val="00E40381"/>
    <w:rsid w:val="00E42160"/>
    <w:rsid w:val="00E46345"/>
    <w:rsid w:val="00E50C53"/>
    <w:rsid w:val="00E511FB"/>
    <w:rsid w:val="00E55827"/>
    <w:rsid w:val="00E56FDE"/>
    <w:rsid w:val="00E57E7E"/>
    <w:rsid w:val="00E62209"/>
    <w:rsid w:val="00E62969"/>
    <w:rsid w:val="00E62E44"/>
    <w:rsid w:val="00E62FCC"/>
    <w:rsid w:val="00E633A0"/>
    <w:rsid w:val="00E63949"/>
    <w:rsid w:val="00E64A1E"/>
    <w:rsid w:val="00E64E14"/>
    <w:rsid w:val="00E650CD"/>
    <w:rsid w:val="00E6797E"/>
    <w:rsid w:val="00E70909"/>
    <w:rsid w:val="00E7275E"/>
    <w:rsid w:val="00E74839"/>
    <w:rsid w:val="00E80B6A"/>
    <w:rsid w:val="00E81A49"/>
    <w:rsid w:val="00E82E4F"/>
    <w:rsid w:val="00E83557"/>
    <w:rsid w:val="00E845EE"/>
    <w:rsid w:val="00E85662"/>
    <w:rsid w:val="00E86F00"/>
    <w:rsid w:val="00E87D48"/>
    <w:rsid w:val="00E91263"/>
    <w:rsid w:val="00E91A9C"/>
    <w:rsid w:val="00E91B3A"/>
    <w:rsid w:val="00E93140"/>
    <w:rsid w:val="00E96105"/>
    <w:rsid w:val="00E96435"/>
    <w:rsid w:val="00E97311"/>
    <w:rsid w:val="00EA1329"/>
    <w:rsid w:val="00EA2DFB"/>
    <w:rsid w:val="00EA30E6"/>
    <w:rsid w:val="00EA387E"/>
    <w:rsid w:val="00EA41B2"/>
    <w:rsid w:val="00EA454A"/>
    <w:rsid w:val="00EA47A9"/>
    <w:rsid w:val="00EA755D"/>
    <w:rsid w:val="00EA756F"/>
    <w:rsid w:val="00EA7ACF"/>
    <w:rsid w:val="00EB0D69"/>
    <w:rsid w:val="00EB26A3"/>
    <w:rsid w:val="00EB336C"/>
    <w:rsid w:val="00EB42EF"/>
    <w:rsid w:val="00EB63E4"/>
    <w:rsid w:val="00EB7412"/>
    <w:rsid w:val="00EC13E3"/>
    <w:rsid w:val="00EC5F4C"/>
    <w:rsid w:val="00ED1B26"/>
    <w:rsid w:val="00ED1CF7"/>
    <w:rsid w:val="00ED2008"/>
    <w:rsid w:val="00ED3131"/>
    <w:rsid w:val="00ED37F1"/>
    <w:rsid w:val="00ED519A"/>
    <w:rsid w:val="00ED7D8A"/>
    <w:rsid w:val="00EE1CD6"/>
    <w:rsid w:val="00EE1D15"/>
    <w:rsid w:val="00EE1D80"/>
    <w:rsid w:val="00EE67C2"/>
    <w:rsid w:val="00EE6CD4"/>
    <w:rsid w:val="00EE7279"/>
    <w:rsid w:val="00EF0018"/>
    <w:rsid w:val="00EF0038"/>
    <w:rsid w:val="00EF472D"/>
    <w:rsid w:val="00EF4D92"/>
    <w:rsid w:val="00EF669F"/>
    <w:rsid w:val="00EF798C"/>
    <w:rsid w:val="00F0204B"/>
    <w:rsid w:val="00F02739"/>
    <w:rsid w:val="00F049D4"/>
    <w:rsid w:val="00F05DED"/>
    <w:rsid w:val="00F061F1"/>
    <w:rsid w:val="00F06406"/>
    <w:rsid w:val="00F10443"/>
    <w:rsid w:val="00F10E8D"/>
    <w:rsid w:val="00F13E86"/>
    <w:rsid w:val="00F14BBC"/>
    <w:rsid w:val="00F161D2"/>
    <w:rsid w:val="00F17D24"/>
    <w:rsid w:val="00F203EB"/>
    <w:rsid w:val="00F205EB"/>
    <w:rsid w:val="00F20BD5"/>
    <w:rsid w:val="00F223EE"/>
    <w:rsid w:val="00F230F1"/>
    <w:rsid w:val="00F24098"/>
    <w:rsid w:val="00F24406"/>
    <w:rsid w:val="00F31A05"/>
    <w:rsid w:val="00F331F2"/>
    <w:rsid w:val="00F33958"/>
    <w:rsid w:val="00F40A4E"/>
    <w:rsid w:val="00F4232B"/>
    <w:rsid w:val="00F42DD5"/>
    <w:rsid w:val="00F433B2"/>
    <w:rsid w:val="00F45657"/>
    <w:rsid w:val="00F478ED"/>
    <w:rsid w:val="00F500FB"/>
    <w:rsid w:val="00F501B2"/>
    <w:rsid w:val="00F51DD8"/>
    <w:rsid w:val="00F529FE"/>
    <w:rsid w:val="00F52B8E"/>
    <w:rsid w:val="00F55419"/>
    <w:rsid w:val="00F572F8"/>
    <w:rsid w:val="00F614DB"/>
    <w:rsid w:val="00F6167D"/>
    <w:rsid w:val="00F6210D"/>
    <w:rsid w:val="00F64CD7"/>
    <w:rsid w:val="00F67D84"/>
    <w:rsid w:val="00F73367"/>
    <w:rsid w:val="00F74BD9"/>
    <w:rsid w:val="00F77A97"/>
    <w:rsid w:val="00F832E8"/>
    <w:rsid w:val="00F85F87"/>
    <w:rsid w:val="00F8604F"/>
    <w:rsid w:val="00F902DF"/>
    <w:rsid w:val="00F91400"/>
    <w:rsid w:val="00F915FE"/>
    <w:rsid w:val="00F9430D"/>
    <w:rsid w:val="00F94615"/>
    <w:rsid w:val="00F95795"/>
    <w:rsid w:val="00F95DC4"/>
    <w:rsid w:val="00F968C9"/>
    <w:rsid w:val="00F97163"/>
    <w:rsid w:val="00F973F2"/>
    <w:rsid w:val="00F97FDD"/>
    <w:rsid w:val="00FA494D"/>
    <w:rsid w:val="00FA5D1F"/>
    <w:rsid w:val="00FA78DA"/>
    <w:rsid w:val="00FA7D01"/>
    <w:rsid w:val="00FB5628"/>
    <w:rsid w:val="00FB5F4B"/>
    <w:rsid w:val="00FB638F"/>
    <w:rsid w:val="00FC1019"/>
    <w:rsid w:val="00FC262B"/>
    <w:rsid w:val="00FC5C8B"/>
    <w:rsid w:val="00FC6A53"/>
    <w:rsid w:val="00FC7A98"/>
    <w:rsid w:val="00FD042A"/>
    <w:rsid w:val="00FD0A97"/>
    <w:rsid w:val="00FD159E"/>
    <w:rsid w:val="00FD1A8E"/>
    <w:rsid w:val="00FD303B"/>
    <w:rsid w:val="00FD3606"/>
    <w:rsid w:val="00FD69D1"/>
    <w:rsid w:val="00FE1A56"/>
    <w:rsid w:val="00FE30E1"/>
    <w:rsid w:val="00FE46A5"/>
    <w:rsid w:val="00FE67F9"/>
    <w:rsid w:val="00FE7093"/>
    <w:rsid w:val="00FF07F8"/>
    <w:rsid w:val="00FF397E"/>
    <w:rsid w:val="00FF412D"/>
    <w:rsid w:val="00FF424D"/>
    <w:rsid w:val="00FF4575"/>
    <w:rsid w:val="00FF59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EC4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0341"/>
    <w:pPr>
      <w:spacing w:after="0" w:line="240" w:lineRule="auto"/>
    </w:pPr>
  </w:style>
  <w:style w:type="character" w:styleId="LineNumber">
    <w:name w:val="line number"/>
    <w:basedOn w:val="DefaultParagraphFont"/>
    <w:uiPriority w:val="99"/>
    <w:semiHidden/>
    <w:unhideWhenUsed/>
    <w:rsid w:val="00DD0341"/>
  </w:style>
  <w:style w:type="paragraph" w:customStyle="1" w:styleId="EndNoteBibliographyTitle">
    <w:name w:val="EndNote Bibliography Title"/>
    <w:basedOn w:val="Normal"/>
    <w:link w:val="EndNoteBibliographyTitleChar"/>
    <w:rsid w:val="00C01BD2"/>
    <w:pPr>
      <w:spacing w:after="0"/>
      <w:jc w:val="center"/>
    </w:pPr>
    <w:rPr>
      <w:rFonts w:ascii="Times New Roman" w:hAnsi="Times New Roman" w:cs="Times New Roman"/>
      <w:noProof/>
      <w:sz w:val="24"/>
    </w:rPr>
  </w:style>
  <w:style w:type="character" w:customStyle="1" w:styleId="NoSpacingChar">
    <w:name w:val="No Spacing Char"/>
    <w:basedOn w:val="DefaultParagraphFont"/>
    <w:link w:val="NoSpacing"/>
    <w:uiPriority w:val="1"/>
    <w:rsid w:val="00C01BD2"/>
  </w:style>
  <w:style w:type="character" w:customStyle="1" w:styleId="EndNoteBibliographyTitleChar">
    <w:name w:val="EndNote Bibliography Title Char"/>
    <w:basedOn w:val="NoSpacingChar"/>
    <w:link w:val="EndNoteBibliographyTitle"/>
    <w:rsid w:val="00C01BD2"/>
    <w:rPr>
      <w:rFonts w:ascii="Times New Roman" w:hAnsi="Times New Roman" w:cs="Times New Roman"/>
      <w:noProof/>
      <w:sz w:val="24"/>
    </w:rPr>
  </w:style>
  <w:style w:type="paragraph" w:customStyle="1" w:styleId="EndNoteBibliography">
    <w:name w:val="EndNote Bibliography"/>
    <w:basedOn w:val="Normal"/>
    <w:link w:val="EndNoteBibliographyChar"/>
    <w:rsid w:val="00C01BD2"/>
    <w:pPr>
      <w:spacing w:line="480" w:lineRule="auto"/>
    </w:pPr>
    <w:rPr>
      <w:rFonts w:ascii="Times New Roman" w:hAnsi="Times New Roman" w:cs="Times New Roman"/>
      <w:noProof/>
      <w:sz w:val="24"/>
    </w:rPr>
  </w:style>
  <w:style w:type="character" w:customStyle="1" w:styleId="EndNoteBibliographyChar">
    <w:name w:val="EndNote Bibliography Char"/>
    <w:basedOn w:val="NoSpacingChar"/>
    <w:link w:val="EndNoteBibliography"/>
    <w:rsid w:val="00C01BD2"/>
    <w:rPr>
      <w:rFonts w:ascii="Times New Roman" w:hAnsi="Times New Roman" w:cs="Times New Roman"/>
      <w:noProof/>
      <w:sz w:val="24"/>
    </w:rPr>
  </w:style>
  <w:style w:type="paragraph" w:styleId="BalloonText">
    <w:name w:val="Balloon Text"/>
    <w:basedOn w:val="Normal"/>
    <w:link w:val="BalloonTextChar"/>
    <w:uiPriority w:val="99"/>
    <w:semiHidden/>
    <w:unhideWhenUsed/>
    <w:rsid w:val="00851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6EA"/>
    <w:rPr>
      <w:rFonts w:ascii="Tahoma" w:hAnsi="Tahoma" w:cs="Tahoma"/>
      <w:sz w:val="16"/>
      <w:szCs w:val="16"/>
    </w:rPr>
  </w:style>
  <w:style w:type="character" w:styleId="CommentReference">
    <w:name w:val="annotation reference"/>
    <w:basedOn w:val="DefaultParagraphFont"/>
    <w:uiPriority w:val="99"/>
    <w:semiHidden/>
    <w:unhideWhenUsed/>
    <w:rsid w:val="00B2450A"/>
    <w:rPr>
      <w:sz w:val="18"/>
      <w:szCs w:val="18"/>
    </w:rPr>
  </w:style>
  <w:style w:type="paragraph" w:styleId="CommentText">
    <w:name w:val="annotation text"/>
    <w:basedOn w:val="Normal"/>
    <w:link w:val="CommentTextChar"/>
    <w:uiPriority w:val="99"/>
    <w:semiHidden/>
    <w:unhideWhenUsed/>
    <w:rsid w:val="00B2450A"/>
    <w:pPr>
      <w:spacing w:line="240" w:lineRule="auto"/>
    </w:pPr>
    <w:rPr>
      <w:sz w:val="24"/>
      <w:szCs w:val="24"/>
    </w:rPr>
  </w:style>
  <w:style w:type="character" w:customStyle="1" w:styleId="CommentTextChar">
    <w:name w:val="Comment Text Char"/>
    <w:basedOn w:val="DefaultParagraphFont"/>
    <w:link w:val="CommentText"/>
    <w:uiPriority w:val="99"/>
    <w:semiHidden/>
    <w:rsid w:val="00B2450A"/>
    <w:rPr>
      <w:sz w:val="24"/>
      <w:szCs w:val="24"/>
    </w:rPr>
  </w:style>
  <w:style w:type="paragraph" w:styleId="CommentSubject">
    <w:name w:val="annotation subject"/>
    <w:basedOn w:val="CommentText"/>
    <w:next w:val="CommentText"/>
    <w:link w:val="CommentSubjectChar"/>
    <w:uiPriority w:val="99"/>
    <w:semiHidden/>
    <w:unhideWhenUsed/>
    <w:rsid w:val="00B2450A"/>
    <w:rPr>
      <w:b/>
      <w:bCs/>
      <w:sz w:val="20"/>
      <w:szCs w:val="20"/>
    </w:rPr>
  </w:style>
  <w:style w:type="character" w:customStyle="1" w:styleId="CommentSubjectChar">
    <w:name w:val="Comment Subject Char"/>
    <w:basedOn w:val="CommentTextChar"/>
    <w:link w:val="CommentSubject"/>
    <w:uiPriority w:val="99"/>
    <w:semiHidden/>
    <w:rsid w:val="00B2450A"/>
    <w:rPr>
      <w:b/>
      <w:bCs/>
      <w:sz w:val="20"/>
      <w:szCs w:val="20"/>
    </w:rPr>
  </w:style>
  <w:style w:type="character" w:styleId="PlaceholderText">
    <w:name w:val="Placeholder Text"/>
    <w:basedOn w:val="DefaultParagraphFont"/>
    <w:uiPriority w:val="99"/>
    <w:semiHidden/>
    <w:rsid w:val="00153C84"/>
    <w:rPr>
      <w:color w:val="808080"/>
    </w:rPr>
  </w:style>
  <w:style w:type="paragraph" w:styleId="ListParagraph">
    <w:name w:val="List Paragraph"/>
    <w:basedOn w:val="Normal"/>
    <w:uiPriority w:val="34"/>
    <w:qFormat/>
    <w:rsid w:val="00A5624B"/>
    <w:pPr>
      <w:ind w:left="720"/>
      <w:contextualSpacing/>
    </w:pPr>
  </w:style>
  <w:style w:type="paragraph" w:styleId="Header">
    <w:name w:val="header"/>
    <w:basedOn w:val="Normal"/>
    <w:link w:val="HeaderChar"/>
    <w:uiPriority w:val="99"/>
    <w:unhideWhenUsed/>
    <w:rsid w:val="004F4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4B4"/>
  </w:style>
  <w:style w:type="paragraph" w:styleId="Footer">
    <w:name w:val="footer"/>
    <w:basedOn w:val="Normal"/>
    <w:link w:val="FooterChar"/>
    <w:uiPriority w:val="99"/>
    <w:unhideWhenUsed/>
    <w:rsid w:val="004F4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4B4"/>
  </w:style>
  <w:style w:type="character" w:styleId="Hyperlink">
    <w:name w:val="Hyperlink"/>
    <w:basedOn w:val="DefaultParagraphFont"/>
    <w:uiPriority w:val="99"/>
    <w:unhideWhenUsed/>
    <w:rsid w:val="00415DE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0341"/>
    <w:pPr>
      <w:spacing w:after="0" w:line="240" w:lineRule="auto"/>
    </w:pPr>
  </w:style>
  <w:style w:type="character" w:styleId="LineNumber">
    <w:name w:val="line number"/>
    <w:basedOn w:val="DefaultParagraphFont"/>
    <w:uiPriority w:val="99"/>
    <w:semiHidden/>
    <w:unhideWhenUsed/>
    <w:rsid w:val="00DD0341"/>
  </w:style>
  <w:style w:type="paragraph" w:customStyle="1" w:styleId="EndNoteBibliographyTitle">
    <w:name w:val="EndNote Bibliography Title"/>
    <w:basedOn w:val="Normal"/>
    <w:link w:val="EndNoteBibliographyTitleChar"/>
    <w:rsid w:val="00C01BD2"/>
    <w:pPr>
      <w:spacing w:after="0"/>
      <w:jc w:val="center"/>
    </w:pPr>
    <w:rPr>
      <w:rFonts w:ascii="Times New Roman" w:hAnsi="Times New Roman" w:cs="Times New Roman"/>
      <w:noProof/>
      <w:sz w:val="24"/>
    </w:rPr>
  </w:style>
  <w:style w:type="character" w:customStyle="1" w:styleId="NoSpacingChar">
    <w:name w:val="No Spacing Char"/>
    <w:basedOn w:val="DefaultParagraphFont"/>
    <w:link w:val="NoSpacing"/>
    <w:uiPriority w:val="1"/>
    <w:rsid w:val="00C01BD2"/>
  </w:style>
  <w:style w:type="character" w:customStyle="1" w:styleId="EndNoteBibliographyTitleChar">
    <w:name w:val="EndNote Bibliography Title Char"/>
    <w:basedOn w:val="NoSpacingChar"/>
    <w:link w:val="EndNoteBibliographyTitle"/>
    <w:rsid w:val="00C01BD2"/>
    <w:rPr>
      <w:rFonts w:ascii="Times New Roman" w:hAnsi="Times New Roman" w:cs="Times New Roman"/>
      <w:noProof/>
      <w:sz w:val="24"/>
    </w:rPr>
  </w:style>
  <w:style w:type="paragraph" w:customStyle="1" w:styleId="EndNoteBibliography">
    <w:name w:val="EndNote Bibliography"/>
    <w:basedOn w:val="Normal"/>
    <w:link w:val="EndNoteBibliographyChar"/>
    <w:rsid w:val="00C01BD2"/>
    <w:pPr>
      <w:spacing w:line="480" w:lineRule="auto"/>
    </w:pPr>
    <w:rPr>
      <w:rFonts w:ascii="Times New Roman" w:hAnsi="Times New Roman" w:cs="Times New Roman"/>
      <w:noProof/>
      <w:sz w:val="24"/>
    </w:rPr>
  </w:style>
  <w:style w:type="character" w:customStyle="1" w:styleId="EndNoteBibliographyChar">
    <w:name w:val="EndNote Bibliography Char"/>
    <w:basedOn w:val="NoSpacingChar"/>
    <w:link w:val="EndNoteBibliography"/>
    <w:rsid w:val="00C01BD2"/>
    <w:rPr>
      <w:rFonts w:ascii="Times New Roman" w:hAnsi="Times New Roman" w:cs="Times New Roman"/>
      <w:noProof/>
      <w:sz w:val="24"/>
    </w:rPr>
  </w:style>
  <w:style w:type="paragraph" w:styleId="BalloonText">
    <w:name w:val="Balloon Text"/>
    <w:basedOn w:val="Normal"/>
    <w:link w:val="BalloonTextChar"/>
    <w:uiPriority w:val="99"/>
    <w:semiHidden/>
    <w:unhideWhenUsed/>
    <w:rsid w:val="00851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6EA"/>
    <w:rPr>
      <w:rFonts w:ascii="Tahoma" w:hAnsi="Tahoma" w:cs="Tahoma"/>
      <w:sz w:val="16"/>
      <w:szCs w:val="16"/>
    </w:rPr>
  </w:style>
  <w:style w:type="character" w:styleId="CommentReference">
    <w:name w:val="annotation reference"/>
    <w:basedOn w:val="DefaultParagraphFont"/>
    <w:uiPriority w:val="99"/>
    <w:semiHidden/>
    <w:unhideWhenUsed/>
    <w:rsid w:val="00B2450A"/>
    <w:rPr>
      <w:sz w:val="18"/>
      <w:szCs w:val="18"/>
    </w:rPr>
  </w:style>
  <w:style w:type="paragraph" w:styleId="CommentText">
    <w:name w:val="annotation text"/>
    <w:basedOn w:val="Normal"/>
    <w:link w:val="CommentTextChar"/>
    <w:uiPriority w:val="99"/>
    <w:semiHidden/>
    <w:unhideWhenUsed/>
    <w:rsid w:val="00B2450A"/>
    <w:pPr>
      <w:spacing w:line="240" w:lineRule="auto"/>
    </w:pPr>
    <w:rPr>
      <w:sz w:val="24"/>
      <w:szCs w:val="24"/>
    </w:rPr>
  </w:style>
  <w:style w:type="character" w:customStyle="1" w:styleId="CommentTextChar">
    <w:name w:val="Comment Text Char"/>
    <w:basedOn w:val="DefaultParagraphFont"/>
    <w:link w:val="CommentText"/>
    <w:uiPriority w:val="99"/>
    <w:semiHidden/>
    <w:rsid w:val="00B2450A"/>
    <w:rPr>
      <w:sz w:val="24"/>
      <w:szCs w:val="24"/>
    </w:rPr>
  </w:style>
  <w:style w:type="paragraph" w:styleId="CommentSubject">
    <w:name w:val="annotation subject"/>
    <w:basedOn w:val="CommentText"/>
    <w:next w:val="CommentText"/>
    <w:link w:val="CommentSubjectChar"/>
    <w:uiPriority w:val="99"/>
    <w:semiHidden/>
    <w:unhideWhenUsed/>
    <w:rsid w:val="00B2450A"/>
    <w:rPr>
      <w:b/>
      <w:bCs/>
      <w:sz w:val="20"/>
      <w:szCs w:val="20"/>
    </w:rPr>
  </w:style>
  <w:style w:type="character" w:customStyle="1" w:styleId="CommentSubjectChar">
    <w:name w:val="Comment Subject Char"/>
    <w:basedOn w:val="CommentTextChar"/>
    <w:link w:val="CommentSubject"/>
    <w:uiPriority w:val="99"/>
    <w:semiHidden/>
    <w:rsid w:val="00B2450A"/>
    <w:rPr>
      <w:b/>
      <w:bCs/>
      <w:sz w:val="20"/>
      <w:szCs w:val="20"/>
    </w:rPr>
  </w:style>
  <w:style w:type="character" w:styleId="PlaceholderText">
    <w:name w:val="Placeholder Text"/>
    <w:basedOn w:val="DefaultParagraphFont"/>
    <w:uiPriority w:val="99"/>
    <w:semiHidden/>
    <w:rsid w:val="00153C84"/>
    <w:rPr>
      <w:color w:val="808080"/>
    </w:rPr>
  </w:style>
  <w:style w:type="paragraph" w:styleId="ListParagraph">
    <w:name w:val="List Paragraph"/>
    <w:basedOn w:val="Normal"/>
    <w:uiPriority w:val="34"/>
    <w:qFormat/>
    <w:rsid w:val="00A5624B"/>
    <w:pPr>
      <w:ind w:left="720"/>
      <w:contextualSpacing/>
    </w:pPr>
  </w:style>
  <w:style w:type="paragraph" w:styleId="Header">
    <w:name w:val="header"/>
    <w:basedOn w:val="Normal"/>
    <w:link w:val="HeaderChar"/>
    <w:uiPriority w:val="99"/>
    <w:unhideWhenUsed/>
    <w:rsid w:val="004F4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4B4"/>
  </w:style>
  <w:style w:type="paragraph" w:styleId="Footer">
    <w:name w:val="footer"/>
    <w:basedOn w:val="Normal"/>
    <w:link w:val="FooterChar"/>
    <w:uiPriority w:val="99"/>
    <w:unhideWhenUsed/>
    <w:rsid w:val="004F4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4B4"/>
  </w:style>
  <w:style w:type="character" w:styleId="Hyperlink">
    <w:name w:val="Hyperlink"/>
    <w:basedOn w:val="DefaultParagraphFont"/>
    <w:uiPriority w:val="99"/>
    <w:unhideWhenUsed/>
    <w:rsid w:val="00415DE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10" Type="http://schemas.openxmlformats.org/officeDocument/2006/relationships/hyperlink" Target="http://www.umass.edu/landeco/research/fragstats/fragstats.html" TargetMode="External"/><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D55126-2755-D343-A591-74883E6E9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3929</TotalTime>
  <Pages>27</Pages>
  <Words>9967</Words>
  <Characters>56812</Characters>
  <Application>Microsoft Macintosh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Brandon Collins</dc:creator>
  <cp:lastModifiedBy>Jens Stevens</cp:lastModifiedBy>
  <cp:revision>152</cp:revision>
  <dcterms:created xsi:type="dcterms:W3CDTF">2016-11-28T20:47:00Z</dcterms:created>
  <dcterms:modified xsi:type="dcterms:W3CDTF">2017-05-01T04:24:00Z</dcterms:modified>
</cp:coreProperties>
</file>